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B3E6F" w14:textId="77777777" w:rsidR="00187353" w:rsidRDefault="00187353" w:rsidP="00187353">
      <w:pPr>
        <w:tabs>
          <w:tab w:val="center" w:pos="4680"/>
        </w:tabs>
        <w:suppressAutoHyphens/>
        <w:jc w:val="center"/>
        <w:rPr>
          <w:ins w:id="0" w:author="Kelly Wellman" w:date="2024-07-23T08:29:00Z" w16du:dateUtc="2024-07-23T15:29:00Z"/>
          <w:rFonts w:ascii="Arial" w:hAnsi="Arial" w:cs="Arial"/>
          <w:b/>
          <w:bCs/>
          <w:spacing w:val="-3"/>
        </w:rPr>
      </w:pPr>
      <w:ins w:id="1" w:author="Kelly Wellman" w:date="2024-07-23T08:29:00Z" w16du:dateUtc="2024-07-23T15:29:00Z">
        <w:r w:rsidRPr="002156DF">
          <w:rPr>
            <w:noProof/>
          </w:rPr>
          <w:drawing>
            <wp:inline distT="0" distB="0" distL="0" distR="0" wp14:anchorId="2C5E1149" wp14:editId="2FC9E4A1">
              <wp:extent cx="1981200" cy="476250"/>
              <wp:effectExtent l="0" t="0" r="0" b="0"/>
              <wp:docPr id="1" name="Picture 5" descr="UCF-Tab-Signature-lockup_horizontal-KG-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CF-Tab-Signature-lockup_horizontal-KG-74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81200" cy="476250"/>
                      </a:xfrm>
                      <a:prstGeom prst="rect">
                        <a:avLst/>
                      </a:prstGeom>
                      <a:noFill/>
                      <a:ln>
                        <a:noFill/>
                      </a:ln>
                    </pic:spPr>
                  </pic:pic>
                </a:graphicData>
              </a:graphic>
            </wp:inline>
          </w:drawing>
        </w:r>
      </w:ins>
    </w:p>
    <w:p w14:paraId="6976CE50" w14:textId="77777777" w:rsidR="00187353" w:rsidRPr="00430ACC" w:rsidRDefault="00187353" w:rsidP="00187353">
      <w:pPr>
        <w:pStyle w:val="Heading2"/>
        <w:spacing w:before="0"/>
        <w:jc w:val="center"/>
        <w:rPr>
          <w:ins w:id="2" w:author="Kelly Wellman" w:date="2024-07-23T08:29:00Z" w16du:dateUtc="2024-07-23T15:29:00Z"/>
          <w:rFonts w:ascii="Arial" w:hAnsi="Arial" w:cs="Arial"/>
          <w:b/>
          <w:sz w:val="28"/>
          <w:szCs w:val="24"/>
        </w:rPr>
      </w:pPr>
      <w:ins w:id="3" w:author="Kelly Wellman" w:date="2024-07-23T08:29:00Z" w16du:dateUtc="2024-07-23T15:29:00Z">
        <w:r w:rsidRPr="00430ACC">
          <w:rPr>
            <w:rFonts w:ascii="Arial" w:hAnsi="Arial" w:cs="Arial"/>
            <w:b/>
            <w:sz w:val="28"/>
            <w:szCs w:val="24"/>
          </w:rPr>
          <w:t>EXPLANATION OF RESEARCH</w:t>
        </w:r>
      </w:ins>
    </w:p>
    <w:p w14:paraId="0DD5B06D" w14:textId="77777777" w:rsidR="00187353" w:rsidRPr="00040F2A" w:rsidRDefault="00187353" w:rsidP="00187353">
      <w:pPr>
        <w:pStyle w:val="Header"/>
        <w:suppressAutoHyphens/>
        <w:rPr>
          <w:ins w:id="4" w:author="Kelly Wellman" w:date="2024-07-23T08:29:00Z" w16du:dateUtc="2024-07-23T15:29:00Z"/>
          <w:rFonts w:ascii="Arial" w:hAnsi="Arial" w:cs="Arial"/>
          <w:spacing w:val="-3"/>
          <w:sz w:val="18"/>
          <w:szCs w:val="18"/>
        </w:rPr>
      </w:pPr>
    </w:p>
    <w:p w14:paraId="59DE0583" w14:textId="77777777" w:rsidR="00187353" w:rsidRPr="00F92290" w:rsidRDefault="00187353" w:rsidP="00187353">
      <w:pPr>
        <w:pStyle w:val="BodyText2"/>
        <w:jc w:val="left"/>
        <w:rPr>
          <w:ins w:id="5" w:author="Kelly Wellman" w:date="2024-07-23T08:29:00Z" w16du:dateUtc="2024-07-23T15:29:00Z"/>
          <w:rFonts w:ascii="Arial" w:hAnsi="Arial" w:cs="Arial"/>
          <w:sz w:val="20"/>
        </w:rPr>
      </w:pPr>
      <w:ins w:id="6" w:author="Kelly Wellman" w:date="2024-07-23T08:29:00Z" w16du:dateUtc="2024-07-23T15:29:00Z">
        <w:r w:rsidRPr="00F92290">
          <w:rPr>
            <w:rFonts w:ascii="Arial" w:hAnsi="Arial" w:cs="Arial"/>
            <w:b/>
            <w:bCs/>
            <w:sz w:val="20"/>
          </w:rPr>
          <w:t>Title of Study</w:t>
        </w:r>
        <w:r w:rsidRPr="00F92290">
          <w:rPr>
            <w:rFonts w:ascii="Arial" w:hAnsi="Arial" w:cs="Arial"/>
            <w:sz w:val="20"/>
          </w:rPr>
          <w:t>: Data Visualization in Managerial Judgments</w:t>
        </w:r>
        <w:r w:rsidRPr="00F92290">
          <w:rPr>
            <w:rFonts w:ascii="Arial" w:hAnsi="Arial" w:cs="Arial"/>
            <w:sz w:val="20"/>
          </w:rPr>
          <w:tab/>
        </w:r>
        <w:r w:rsidRPr="00F92290">
          <w:rPr>
            <w:rFonts w:ascii="Arial" w:hAnsi="Arial" w:cs="Arial"/>
            <w:sz w:val="20"/>
          </w:rPr>
          <w:tab/>
        </w:r>
      </w:ins>
    </w:p>
    <w:p w14:paraId="35864A1B" w14:textId="77777777" w:rsidR="00187353" w:rsidRPr="00F92290" w:rsidRDefault="00187353" w:rsidP="00187353">
      <w:pPr>
        <w:pStyle w:val="BodyText2"/>
        <w:jc w:val="left"/>
        <w:rPr>
          <w:ins w:id="7" w:author="Kelly Wellman" w:date="2024-07-23T08:29:00Z" w16du:dateUtc="2024-07-23T15:29:00Z"/>
          <w:rFonts w:ascii="Arial" w:hAnsi="Arial" w:cs="Arial"/>
          <w:sz w:val="20"/>
        </w:rPr>
      </w:pPr>
      <w:ins w:id="8" w:author="Kelly Wellman" w:date="2024-07-23T08:29:00Z" w16du:dateUtc="2024-07-23T15:29:00Z">
        <w:r w:rsidRPr="00F92290">
          <w:rPr>
            <w:rFonts w:ascii="Arial" w:hAnsi="Arial" w:cs="Arial"/>
            <w:b/>
            <w:bCs/>
            <w:sz w:val="20"/>
          </w:rPr>
          <w:t>Principal Investigator</w:t>
        </w:r>
        <w:r w:rsidRPr="00F92290">
          <w:rPr>
            <w:rFonts w:ascii="Arial" w:hAnsi="Arial" w:cs="Arial"/>
            <w:sz w:val="20"/>
          </w:rPr>
          <w:t>: Kelly Wellman</w:t>
        </w:r>
      </w:ins>
    </w:p>
    <w:p w14:paraId="7BD5CDA3" w14:textId="77777777" w:rsidR="00187353" w:rsidRPr="00F92290" w:rsidRDefault="00187353" w:rsidP="00187353">
      <w:pPr>
        <w:tabs>
          <w:tab w:val="left" w:pos="-720"/>
          <w:tab w:val="left" w:pos="2610"/>
        </w:tabs>
        <w:suppressAutoHyphens/>
        <w:rPr>
          <w:ins w:id="9" w:author="Kelly Wellman" w:date="2024-07-23T08:29:00Z" w16du:dateUtc="2024-07-23T15:29:00Z"/>
          <w:rFonts w:ascii="Arial" w:hAnsi="Arial" w:cs="Arial"/>
          <w:spacing w:val="-3"/>
          <w:sz w:val="20"/>
          <w:szCs w:val="20"/>
        </w:rPr>
      </w:pPr>
      <w:ins w:id="10" w:author="Kelly Wellman" w:date="2024-07-23T08:29:00Z" w16du:dateUtc="2024-07-23T15:29:00Z">
        <w:r w:rsidRPr="00F92290">
          <w:rPr>
            <w:rFonts w:ascii="Arial" w:hAnsi="Arial" w:cs="Arial"/>
            <w:b/>
            <w:bCs/>
            <w:spacing w:val="-3"/>
            <w:sz w:val="20"/>
            <w:szCs w:val="20"/>
          </w:rPr>
          <w:t>Faculty Supervisor</w:t>
        </w:r>
        <w:r w:rsidRPr="00F92290">
          <w:rPr>
            <w:rFonts w:ascii="Arial" w:hAnsi="Arial" w:cs="Arial"/>
            <w:spacing w:val="-3"/>
            <w:sz w:val="20"/>
            <w:szCs w:val="20"/>
          </w:rPr>
          <w:t>: Dr. Theresa Libby</w:t>
        </w:r>
      </w:ins>
    </w:p>
    <w:p w14:paraId="543EF2A1" w14:textId="77777777" w:rsidR="00187353" w:rsidRPr="00430ACC" w:rsidRDefault="00187353" w:rsidP="00187353">
      <w:pPr>
        <w:tabs>
          <w:tab w:val="left" w:pos="-720"/>
          <w:tab w:val="left" w:pos="2610"/>
        </w:tabs>
        <w:suppressAutoHyphens/>
        <w:rPr>
          <w:ins w:id="11" w:author="Kelly Wellman" w:date="2024-07-23T08:29:00Z" w16du:dateUtc="2024-07-23T15:29:00Z"/>
          <w:rFonts w:ascii="Arial" w:hAnsi="Arial" w:cs="Arial"/>
          <w:spacing w:val="-3"/>
          <w:sz w:val="20"/>
          <w:szCs w:val="20"/>
        </w:rPr>
      </w:pPr>
      <w:ins w:id="12" w:author="Kelly Wellman" w:date="2024-07-23T08:29:00Z" w16du:dateUtc="2024-07-23T15:29:00Z">
        <w:r w:rsidRPr="00430ACC">
          <w:rPr>
            <w:rFonts w:ascii="Arial" w:hAnsi="Arial" w:cs="Arial"/>
            <w:sz w:val="20"/>
            <w:szCs w:val="20"/>
          </w:rPr>
          <w:t>You are being invited to take part in a research study.</w:t>
        </w:r>
        <w:r w:rsidRPr="00430ACC">
          <w:rPr>
            <w:rFonts w:ascii="Arial" w:hAnsi="Arial" w:cs="Arial"/>
            <w:spacing w:val="-3"/>
            <w:sz w:val="20"/>
            <w:szCs w:val="20"/>
          </w:rPr>
          <w:t xml:space="preserve"> Whether you take part is up to you.</w:t>
        </w:r>
      </w:ins>
    </w:p>
    <w:p w14:paraId="0DEEF377" w14:textId="77777777" w:rsidR="00187353" w:rsidRDefault="00187353" w:rsidP="00187353">
      <w:pPr>
        <w:pStyle w:val="CommentText"/>
        <w:rPr>
          <w:ins w:id="13" w:author="Kelly Wellman" w:date="2024-07-23T08:29:00Z" w16du:dateUtc="2024-07-23T15:29:00Z"/>
          <w:rFonts w:ascii="Arial" w:hAnsi="Arial" w:cs="Arial"/>
          <w:iCs/>
        </w:rPr>
      </w:pPr>
      <w:ins w:id="14" w:author="Kelly Wellman" w:date="2024-07-23T08:29:00Z" w16du:dateUtc="2024-07-23T15:29:00Z">
        <w:r>
          <w:rPr>
            <w:rFonts w:ascii="Arial" w:hAnsi="Arial" w:cs="Arial"/>
            <w:iCs/>
          </w:rPr>
          <w:t xml:space="preserve">The purpose of this research is to examine how managers’ judgments and decisions might change when accounting information is presented visually. </w:t>
        </w:r>
      </w:ins>
    </w:p>
    <w:p w14:paraId="22FEE211" w14:textId="77777777" w:rsidR="00187353" w:rsidRPr="00F16745" w:rsidRDefault="00187353" w:rsidP="00187353">
      <w:pPr>
        <w:pStyle w:val="CommentText"/>
        <w:rPr>
          <w:ins w:id="15" w:author="Kelly Wellman" w:date="2024-07-23T08:29:00Z" w16du:dateUtc="2024-07-23T15:29:00Z"/>
          <w:rFonts w:ascii="Arial" w:hAnsi="Arial" w:cs="Arial"/>
          <w:iCs/>
          <w:color w:val="FF0000"/>
        </w:rPr>
      </w:pPr>
    </w:p>
    <w:p w14:paraId="273364BE" w14:textId="77777777" w:rsidR="00187353" w:rsidRPr="009D3D1D" w:rsidRDefault="00187353" w:rsidP="00187353">
      <w:pPr>
        <w:tabs>
          <w:tab w:val="left" w:pos="-720"/>
          <w:tab w:val="left" w:pos="0"/>
        </w:tabs>
        <w:suppressAutoHyphens/>
        <w:rPr>
          <w:ins w:id="16" w:author="Kelly Wellman" w:date="2024-07-23T08:29:00Z" w16du:dateUtc="2024-07-23T15:29:00Z"/>
          <w:rFonts w:ascii="Arial" w:hAnsi="Arial" w:cs="Arial"/>
          <w:iCs/>
          <w:sz w:val="20"/>
          <w:szCs w:val="20"/>
        </w:rPr>
      </w:pPr>
      <w:ins w:id="17" w:author="Kelly Wellman" w:date="2024-07-23T08:29:00Z" w16du:dateUtc="2024-07-23T15:29:00Z">
        <w:r>
          <w:rPr>
            <w:rFonts w:ascii="Arial" w:hAnsi="Arial" w:cs="Arial"/>
            <w:iCs/>
            <w:sz w:val="20"/>
            <w:szCs w:val="20"/>
          </w:rPr>
          <w:t xml:space="preserve">All parts of this study will take place online in the location of your choice. Participants </w:t>
        </w:r>
        <w:r w:rsidRPr="00A3597B">
          <w:rPr>
            <w:rFonts w:ascii="Arial" w:hAnsi="Arial" w:cs="Arial"/>
            <w:iCs/>
            <w:sz w:val="20"/>
            <w:szCs w:val="20"/>
          </w:rPr>
          <w:t xml:space="preserve">will receive the </w:t>
        </w:r>
        <w:r>
          <w:rPr>
            <w:rFonts w:ascii="Arial" w:hAnsi="Arial" w:cs="Arial"/>
            <w:iCs/>
            <w:sz w:val="20"/>
            <w:szCs w:val="20"/>
          </w:rPr>
          <w:t xml:space="preserve">survey </w:t>
        </w:r>
        <w:r w:rsidRPr="00A3597B">
          <w:rPr>
            <w:rFonts w:ascii="Arial" w:hAnsi="Arial" w:cs="Arial"/>
            <w:iCs/>
            <w:sz w:val="20"/>
            <w:szCs w:val="20"/>
          </w:rPr>
          <w:t xml:space="preserve">via an online link. </w:t>
        </w:r>
        <w:r>
          <w:rPr>
            <w:rFonts w:ascii="Arial" w:hAnsi="Arial" w:cs="Arial"/>
            <w:iCs/>
            <w:sz w:val="20"/>
            <w:szCs w:val="20"/>
          </w:rPr>
          <w:t xml:space="preserve">In </w:t>
        </w:r>
        <w:r w:rsidRPr="00A3597B">
          <w:rPr>
            <w:rFonts w:ascii="Arial" w:hAnsi="Arial" w:cs="Arial"/>
            <w:iCs/>
            <w:sz w:val="20"/>
            <w:szCs w:val="20"/>
          </w:rPr>
          <w:t xml:space="preserve">Part A </w:t>
        </w:r>
        <w:r>
          <w:rPr>
            <w:rFonts w:ascii="Arial" w:hAnsi="Arial" w:cs="Arial"/>
            <w:iCs/>
            <w:sz w:val="20"/>
            <w:szCs w:val="20"/>
          </w:rPr>
          <w:t>of the survey, you will complete some questions measuring your money management skills and two different activities where you will be presented with a series of shapes on the screen. You will be asked to mentally rotate or “unfold” each shape and then choose a matching representation from a set of several different possibilities presented on the screen. Next, you will perform a short imagination task where you will brainstorm ideas about an object presented to you on the screen. You will type as many of those ideas as you can into a text box over a two-minute period. Then in Part B of the survey, you will view a set of graphs containing data about a hypothetical company and its products. Participants in the study will be randomly assigned to see one of four different versions of these graphs.  You will use the data in the graphs to answer as many multiple-choice questions about the content of those graphs as possible in a limited amount of time. Finally, you will complete Part C of the survey, also online, containing a post-experimental questionnaire about your experiences during the study and some basic demographic information.</w:t>
        </w:r>
      </w:ins>
    </w:p>
    <w:p w14:paraId="79AC9A32" w14:textId="77777777" w:rsidR="00187353" w:rsidRPr="009D3D1D" w:rsidRDefault="00187353" w:rsidP="00187353">
      <w:pPr>
        <w:tabs>
          <w:tab w:val="left" w:pos="-720"/>
          <w:tab w:val="left" w:pos="0"/>
        </w:tabs>
        <w:suppressAutoHyphens/>
        <w:rPr>
          <w:ins w:id="18" w:author="Kelly Wellman" w:date="2024-07-23T08:29:00Z" w16du:dateUtc="2024-07-23T15:29:00Z"/>
          <w:rFonts w:ascii="Arial" w:hAnsi="Arial" w:cs="Arial"/>
          <w:iCs/>
          <w:sz w:val="20"/>
          <w:szCs w:val="20"/>
        </w:rPr>
      </w:pPr>
      <w:ins w:id="19" w:author="Kelly Wellman" w:date="2024-07-23T08:29:00Z" w16du:dateUtc="2024-07-23T15:29:00Z">
        <w:r>
          <w:rPr>
            <w:rFonts w:ascii="Arial" w:hAnsi="Arial" w:cs="Arial"/>
            <w:iCs/>
            <w:sz w:val="20"/>
            <w:szCs w:val="20"/>
          </w:rPr>
          <w:t xml:space="preserve">The study should be completed in one sitting and should take no more than 30 minutes to complete. You will receive a fixed payment of $4.00 for completing the study plus a small additional payment that varies between $0.00 and $3.20 depending on your performance on Parts A and B of the survey ($0.05 per correct answer that you provide). You can exit the study at any time but closing your web browser, but according to </w:t>
        </w:r>
        <w:proofErr w:type="spellStart"/>
        <w:r>
          <w:rPr>
            <w:rFonts w:ascii="Arial" w:hAnsi="Arial" w:cs="Arial"/>
            <w:iCs/>
            <w:sz w:val="20"/>
            <w:szCs w:val="20"/>
          </w:rPr>
          <w:t>Prolific’s</w:t>
        </w:r>
        <w:proofErr w:type="spellEnd"/>
        <w:r>
          <w:rPr>
            <w:rFonts w:ascii="Arial" w:hAnsi="Arial" w:cs="Arial"/>
            <w:iCs/>
            <w:sz w:val="20"/>
            <w:szCs w:val="20"/>
          </w:rPr>
          <w:t xml:space="preserve"> rules, you cannot be compensated unless you complete the study.</w:t>
        </w:r>
      </w:ins>
    </w:p>
    <w:p w14:paraId="6DA473D0" w14:textId="77777777" w:rsidR="00187353" w:rsidRPr="00F92290" w:rsidRDefault="00187353" w:rsidP="00187353">
      <w:pPr>
        <w:autoSpaceDE w:val="0"/>
        <w:autoSpaceDN w:val="0"/>
        <w:rPr>
          <w:ins w:id="20" w:author="Kelly Wellman" w:date="2024-07-23T08:29:00Z" w16du:dateUtc="2024-07-23T15:29:00Z"/>
          <w:rFonts w:ascii="Arial" w:hAnsi="Arial" w:cs="Arial"/>
          <w:iCs/>
          <w:sz w:val="20"/>
          <w:szCs w:val="20"/>
        </w:rPr>
      </w:pPr>
      <w:ins w:id="21" w:author="Kelly Wellman" w:date="2024-07-23T08:29:00Z" w16du:dateUtc="2024-07-23T15:29:00Z">
        <w:r>
          <w:rPr>
            <w:rFonts w:ascii="Arial" w:hAnsi="Arial" w:cs="Arial"/>
            <w:bCs/>
            <w:iCs/>
            <w:sz w:val="20"/>
            <w:szCs w:val="20"/>
          </w:rPr>
          <w:t xml:space="preserve">At the end of the study, you will be asked to provide your Prolific ID so that we can pay you the amounts owed. All data will be retained for a minimum of 5 years after study closure in a password-protected UCF One Drive folder. </w:t>
        </w:r>
      </w:ins>
    </w:p>
    <w:p w14:paraId="58FBD1F2" w14:textId="77777777" w:rsidR="00187353" w:rsidRPr="00430ACC" w:rsidRDefault="00187353" w:rsidP="00187353">
      <w:pPr>
        <w:pStyle w:val="EndnoteText"/>
        <w:rPr>
          <w:ins w:id="22" w:author="Kelly Wellman" w:date="2024-07-23T08:29:00Z" w16du:dateUtc="2024-07-23T15:29:00Z"/>
          <w:rFonts w:ascii="Arial" w:hAnsi="Arial" w:cs="Arial"/>
          <w:iCs/>
          <w:color w:val="CC00FF"/>
          <w:spacing w:val="-3"/>
          <w:sz w:val="20"/>
        </w:rPr>
      </w:pPr>
      <w:ins w:id="23" w:author="Kelly Wellman" w:date="2024-07-23T08:29:00Z" w16du:dateUtc="2024-07-23T15:29:00Z">
        <w:r>
          <w:rPr>
            <w:rFonts w:ascii="Arial" w:hAnsi="Arial" w:cs="Arial"/>
            <w:sz w:val="20"/>
          </w:rPr>
          <w:t>To participate in this study, you must be a US resident, 18 years of age or older, have a basic degree of financial literacy, have some prior experience in a management position and have a minimum of 3 years of full-time work experience.</w:t>
        </w:r>
        <w:r>
          <w:rPr>
            <w:rFonts w:ascii="Arial" w:hAnsi="Arial" w:cs="Arial"/>
            <w:i/>
            <w:iCs/>
            <w:color w:val="FF0000"/>
            <w:sz w:val="20"/>
          </w:rPr>
          <w:t xml:space="preserve"> </w:t>
        </w:r>
      </w:ins>
    </w:p>
    <w:p w14:paraId="4FB21398" w14:textId="77777777" w:rsidR="00187353" w:rsidRDefault="00187353" w:rsidP="00187353">
      <w:pPr>
        <w:pStyle w:val="p9"/>
        <w:suppressLineNumbers/>
        <w:spacing w:line="240" w:lineRule="auto"/>
        <w:rPr>
          <w:ins w:id="24" w:author="Kelly Wellman" w:date="2024-07-23T08:29:00Z" w16du:dateUtc="2024-07-23T15:29:00Z"/>
          <w:b/>
          <w:bCs/>
          <w:sz w:val="20"/>
          <w:szCs w:val="20"/>
        </w:rPr>
      </w:pPr>
    </w:p>
    <w:p w14:paraId="7DA69085" w14:textId="77777777" w:rsidR="00187353" w:rsidRPr="00F92290" w:rsidRDefault="00187353" w:rsidP="00187353">
      <w:pPr>
        <w:pStyle w:val="p9"/>
        <w:suppressLineNumbers/>
        <w:spacing w:line="240" w:lineRule="auto"/>
        <w:rPr>
          <w:ins w:id="25" w:author="Kelly Wellman" w:date="2024-07-23T08:29:00Z" w16du:dateUtc="2024-07-23T15:29:00Z"/>
          <w:sz w:val="20"/>
          <w:szCs w:val="20"/>
        </w:rPr>
      </w:pPr>
      <w:ins w:id="26" w:author="Kelly Wellman" w:date="2024-07-23T08:29:00Z" w16du:dateUtc="2024-07-23T15:29:00Z">
        <w:r w:rsidRPr="00F92290">
          <w:rPr>
            <w:b/>
            <w:bCs/>
            <w:sz w:val="20"/>
            <w:szCs w:val="20"/>
          </w:rPr>
          <w:t>Study contact for questions about the study or to report a problem:</w:t>
        </w:r>
        <w:r w:rsidRPr="00F92290">
          <w:rPr>
            <w:sz w:val="20"/>
            <w:szCs w:val="20"/>
          </w:rPr>
          <w:t xml:space="preserve"> If you have questions, concerns, or complaints: Kelly Wellman, PhD student, Business </w:t>
        </w:r>
        <w:r>
          <w:rPr>
            <w:sz w:val="20"/>
            <w:szCs w:val="20"/>
          </w:rPr>
          <w:t>Administration-Accounting</w:t>
        </w:r>
        <w:r w:rsidRPr="00F92290">
          <w:rPr>
            <w:sz w:val="20"/>
            <w:szCs w:val="20"/>
          </w:rPr>
          <w:t xml:space="preserve"> Track, </w:t>
        </w:r>
        <w:r>
          <w:fldChar w:fldCharType="begin"/>
        </w:r>
        <w:r>
          <w:instrText>HYPERLINK "mailto:Kelly.Wellman@ucf.edu"</w:instrText>
        </w:r>
        <w:r>
          <w:fldChar w:fldCharType="separate"/>
        </w:r>
        <w:r w:rsidRPr="00F92290">
          <w:rPr>
            <w:rStyle w:val="Hyperlink"/>
            <w:sz w:val="20"/>
          </w:rPr>
          <w:t>Kelly.Wellman@ucf.edu</w:t>
        </w:r>
        <w:r>
          <w:rPr>
            <w:rStyle w:val="Hyperlink"/>
            <w:sz w:val="20"/>
          </w:rPr>
          <w:fldChar w:fldCharType="end"/>
        </w:r>
        <w:r w:rsidRPr="00F92290">
          <w:rPr>
            <w:sz w:val="20"/>
            <w:szCs w:val="20"/>
          </w:rPr>
          <w:t>, or Dr</w:t>
        </w:r>
        <w:r>
          <w:rPr>
            <w:sz w:val="20"/>
            <w:szCs w:val="20"/>
          </w:rPr>
          <w:t>.</w:t>
        </w:r>
        <w:r w:rsidRPr="00F92290">
          <w:rPr>
            <w:sz w:val="20"/>
            <w:szCs w:val="20"/>
          </w:rPr>
          <w:t xml:space="preserve"> Theresa Libby, Faculty Supervisor, Dixon School of Accounting, College of Business, </w:t>
        </w:r>
        <w:r>
          <w:fldChar w:fldCharType="begin"/>
        </w:r>
        <w:r>
          <w:instrText>HYPERLINK "mailto:Theresa.libby@ucf.edu"</w:instrText>
        </w:r>
        <w:r>
          <w:fldChar w:fldCharType="separate"/>
        </w:r>
        <w:r w:rsidRPr="00990006">
          <w:rPr>
            <w:rStyle w:val="Hyperlink"/>
            <w:sz w:val="20"/>
          </w:rPr>
          <w:t>Theresa.libby@ucf.edu</w:t>
        </w:r>
        <w:r>
          <w:rPr>
            <w:rStyle w:val="Hyperlink"/>
            <w:sz w:val="20"/>
          </w:rPr>
          <w:fldChar w:fldCharType="end"/>
        </w:r>
        <w:r>
          <w:rPr>
            <w:sz w:val="20"/>
            <w:szCs w:val="20"/>
          </w:rPr>
          <w:t xml:space="preserve">. </w:t>
        </w:r>
        <w:r w:rsidRPr="00F92290">
          <w:rPr>
            <w:sz w:val="20"/>
            <w:szCs w:val="20"/>
          </w:rPr>
          <w:t xml:space="preserve"> </w:t>
        </w:r>
      </w:ins>
    </w:p>
    <w:p w14:paraId="7A034A81" w14:textId="77777777" w:rsidR="00187353" w:rsidRPr="00F92290" w:rsidRDefault="00187353" w:rsidP="00187353">
      <w:pPr>
        <w:pStyle w:val="p9"/>
        <w:suppressLineNumbers/>
        <w:spacing w:line="240" w:lineRule="auto"/>
        <w:rPr>
          <w:ins w:id="27" w:author="Kelly Wellman" w:date="2024-07-23T08:29:00Z" w16du:dateUtc="2024-07-23T15:29:00Z"/>
        </w:rPr>
      </w:pPr>
    </w:p>
    <w:p w14:paraId="6B4E315E" w14:textId="77777777" w:rsidR="00187353" w:rsidRPr="006971DE" w:rsidRDefault="00187353" w:rsidP="00187353">
      <w:pPr>
        <w:rPr>
          <w:ins w:id="28" w:author="Kelly Wellman" w:date="2024-07-23T08:29:00Z" w16du:dateUtc="2024-07-23T15:29:00Z"/>
          <w:rFonts w:ascii="Arial" w:hAnsi="Arial" w:cs="Arial"/>
          <w:sz w:val="20"/>
          <w:szCs w:val="20"/>
        </w:rPr>
      </w:pPr>
      <w:ins w:id="29" w:author="Kelly Wellman" w:date="2024-07-23T08:29:00Z" w16du:dateUtc="2024-07-23T15:29:00Z">
        <w:r w:rsidRPr="006971DE">
          <w:rPr>
            <w:rFonts w:ascii="Arial" w:hAnsi="Arial" w:cs="Arial"/>
            <w:b/>
            <w:bCs/>
            <w:sz w:val="20"/>
            <w:szCs w:val="20"/>
          </w:rPr>
          <w:t>IRB contact about your rights in this study or to report a complaint:</w:t>
        </w:r>
        <w:r w:rsidRPr="006971DE">
          <w:rPr>
            <w:rFonts w:ascii="Arial" w:hAnsi="Arial" w:cs="Arial"/>
            <w:sz w:val="20"/>
            <w:szCs w:val="20"/>
          </w:rPr>
          <w:t xml:space="preserve">  If you have questions about your rights as a research participant, or have concerns about the conduct of this study, please contact </w:t>
        </w:r>
        <w:r>
          <w:rPr>
            <w:rFonts w:ascii="Arial" w:hAnsi="Arial" w:cs="Arial"/>
            <w:sz w:val="20"/>
            <w:szCs w:val="20"/>
          </w:rPr>
          <w:t xml:space="preserve">the </w:t>
        </w:r>
        <w:r w:rsidRPr="006971DE">
          <w:rPr>
            <w:rFonts w:ascii="Arial" w:hAnsi="Arial" w:cs="Arial"/>
            <w:sz w:val="20"/>
            <w:szCs w:val="20"/>
          </w:rPr>
          <w:t xml:space="preserve">Institutional Review Board (IRB), University of Central Florida, Office of Research, 12201 Research Parkway, Suite 501, Orlando, FL 32826-3246 or by telephone at (407) 823-2901, or email </w:t>
        </w:r>
        <w:r>
          <w:fldChar w:fldCharType="begin"/>
        </w:r>
        <w:r>
          <w:instrText>HYPERLINK "mailto:irb@ucf.edu"</w:instrText>
        </w:r>
        <w:r>
          <w:fldChar w:fldCharType="separate"/>
        </w:r>
        <w:r w:rsidRPr="006971DE">
          <w:rPr>
            <w:rStyle w:val="Hyperlink"/>
            <w:rFonts w:ascii="Arial" w:hAnsi="Arial" w:cs="Arial"/>
            <w:sz w:val="20"/>
          </w:rPr>
          <w:t>irb@ucf.edu</w:t>
        </w:r>
        <w:r>
          <w:rPr>
            <w:rStyle w:val="Hyperlink"/>
            <w:rFonts w:ascii="Arial" w:hAnsi="Arial" w:cs="Arial"/>
            <w:sz w:val="20"/>
            <w:szCs w:val="20"/>
          </w:rPr>
          <w:fldChar w:fldCharType="end"/>
        </w:r>
        <w:r w:rsidRPr="006971DE">
          <w:rPr>
            <w:rFonts w:ascii="Arial" w:hAnsi="Arial" w:cs="Arial"/>
            <w:sz w:val="20"/>
            <w:szCs w:val="20"/>
          </w:rPr>
          <w:t>.</w:t>
        </w:r>
      </w:ins>
    </w:p>
    <w:p w14:paraId="31C8E2C1" w14:textId="77777777" w:rsidR="00187353" w:rsidRPr="006971DE" w:rsidRDefault="00187353" w:rsidP="00187353">
      <w:pPr>
        <w:rPr>
          <w:ins w:id="30" w:author="Kelly Wellman" w:date="2024-07-23T08:29:00Z" w16du:dateUtc="2024-07-23T15:29:00Z"/>
          <w:rFonts w:ascii="Arial" w:hAnsi="Arial" w:cs="Arial"/>
          <w:sz w:val="20"/>
          <w:szCs w:val="20"/>
        </w:rPr>
      </w:pPr>
    </w:p>
    <w:p w14:paraId="796C1F7E" w14:textId="7BF9AA60" w:rsidR="00187353" w:rsidRPr="00187353" w:rsidRDefault="00187353">
      <w:pPr>
        <w:rPr>
          <w:ins w:id="31" w:author="Kelly Wellman" w:date="2024-07-23T08:29:00Z" w16du:dateUtc="2024-07-23T15:29:00Z"/>
          <w:rFonts w:ascii="Arial" w:hAnsi="Arial" w:cs="Arial"/>
          <w:sz w:val="20"/>
          <w:szCs w:val="20"/>
          <w:rPrChange w:id="32" w:author="Kelly Wellman" w:date="2024-07-23T08:29:00Z" w16du:dateUtc="2024-07-23T15:29:00Z">
            <w:rPr>
              <w:ins w:id="33" w:author="Kelly Wellman" w:date="2024-07-23T08:29:00Z" w16du:dateUtc="2024-07-23T15:29:00Z"/>
              <w:sz w:val="40"/>
              <w:szCs w:val="40"/>
            </w:rPr>
          </w:rPrChange>
        </w:rPr>
        <w:pPrChange w:id="34" w:author="Kelly Wellman" w:date="2024-07-23T08:29:00Z" w16du:dateUtc="2024-07-23T15:29:00Z">
          <w:pPr>
            <w:spacing w:after="0" w:line="240" w:lineRule="auto"/>
            <w:jc w:val="center"/>
          </w:pPr>
        </w:pPrChange>
      </w:pPr>
      <w:ins w:id="35" w:author="Kelly Wellman" w:date="2024-07-23T08:29:00Z" w16du:dateUtc="2024-07-23T15:29:00Z">
        <w:r w:rsidRPr="006971DE">
          <w:rPr>
            <w:rFonts w:ascii="Arial" w:hAnsi="Arial" w:cs="Arial"/>
            <w:sz w:val="20"/>
            <w:szCs w:val="20"/>
          </w:rPr>
          <w:t xml:space="preserve">I consent to participate   __ yes          ___ no </w:t>
        </w:r>
      </w:ins>
    </w:p>
    <w:p w14:paraId="6E5CF617" w14:textId="2339BF49" w:rsidR="00E2391E" w:rsidRDefault="00E2391E" w:rsidP="00D30C5E">
      <w:pPr>
        <w:spacing w:after="0" w:line="240" w:lineRule="auto"/>
        <w:jc w:val="center"/>
        <w:rPr>
          <w:sz w:val="28"/>
          <w:szCs w:val="28"/>
        </w:rPr>
      </w:pPr>
      <w:r>
        <w:rPr>
          <w:sz w:val="40"/>
          <w:szCs w:val="40"/>
        </w:rPr>
        <w:lastRenderedPageBreak/>
        <w:t>[</w:t>
      </w:r>
      <w:r>
        <w:rPr>
          <w:sz w:val="28"/>
          <w:szCs w:val="28"/>
        </w:rPr>
        <w:t>items in square brackets will not be seen by the participants]</w:t>
      </w:r>
    </w:p>
    <w:p w14:paraId="19BA3ACB" w14:textId="19759BCF" w:rsidR="00393173" w:rsidRPr="00E2391E" w:rsidRDefault="00393173" w:rsidP="00D30C5E">
      <w:pPr>
        <w:spacing w:after="0" w:line="240" w:lineRule="auto"/>
        <w:jc w:val="center"/>
        <w:rPr>
          <w:sz w:val="28"/>
          <w:szCs w:val="28"/>
        </w:rPr>
      </w:pPr>
      <w:r>
        <w:rPr>
          <w:sz w:val="28"/>
          <w:szCs w:val="28"/>
        </w:rPr>
        <w:t>Consent form will appear here</w:t>
      </w:r>
    </w:p>
    <w:p w14:paraId="41E1DAD3" w14:textId="77777777" w:rsidR="00D30C5E" w:rsidRDefault="00D30C5E" w:rsidP="00D30C5E">
      <w:pPr>
        <w:spacing w:after="0" w:line="240" w:lineRule="auto"/>
      </w:pPr>
    </w:p>
    <w:p w14:paraId="2F1B6442" w14:textId="49E25338" w:rsidR="00243383" w:rsidRDefault="00243383">
      <w:pPr>
        <w:spacing w:after="0" w:line="240" w:lineRule="auto"/>
        <w:rPr>
          <w:rFonts w:ascii="Times Roman" w:eastAsia="Times New Roman" w:hAnsi="Times Roman" w:cs="Times New Roman"/>
          <w:spacing w:val="-3"/>
          <w:sz w:val="20"/>
          <w:szCs w:val="20"/>
        </w:rPr>
      </w:pPr>
    </w:p>
    <w:p w14:paraId="7859F8A8" w14:textId="3B5D0BF4" w:rsidR="00E56298" w:rsidRPr="00E56298" w:rsidRDefault="00E56298" w:rsidP="00243383">
      <w:pPr>
        <w:spacing w:after="0" w:line="240" w:lineRule="auto"/>
        <w:jc w:val="center"/>
        <w:rPr>
          <w:rFonts w:ascii="Arial" w:hAnsi="Arial" w:cs="Arial"/>
          <w:sz w:val="32"/>
          <w:szCs w:val="32"/>
        </w:rPr>
      </w:pPr>
      <w:r>
        <w:rPr>
          <w:rFonts w:ascii="Arial" w:eastAsia="Times New Roman" w:hAnsi="Arial" w:cs="Arial"/>
          <w:sz w:val="32"/>
          <w:szCs w:val="32"/>
          <w:lang w:eastAsia="en-GB"/>
        </w:rPr>
        <w:t>Part A</w:t>
      </w:r>
      <w:r w:rsidR="006F05BC">
        <w:rPr>
          <w:rFonts w:ascii="Arial" w:eastAsia="Times New Roman" w:hAnsi="Arial" w:cs="Arial"/>
          <w:sz w:val="32"/>
          <w:szCs w:val="32"/>
          <w:lang w:eastAsia="en-GB"/>
        </w:rPr>
        <w:t xml:space="preserve"> </w:t>
      </w:r>
      <w:r w:rsidR="006706FE">
        <w:rPr>
          <w:rFonts w:ascii="Arial" w:eastAsia="Times New Roman" w:hAnsi="Arial" w:cs="Arial"/>
          <w:sz w:val="32"/>
          <w:szCs w:val="32"/>
          <w:lang w:eastAsia="en-GB"/>
        </w:rPr>
        <w:t>[</w:t>
      </w:r>
      <w:r w:rsidR="006F05BC">
        <w:rPr>
          <w:rFonts w:ascii="Arial" w:eastAsia="Times New Roman" w:hAnsi="Arial" w:cs="Arial"/>
          <w:sz w:val="32"/>
          <w:szCs w:val="32"/>
          <w:lang w:eastAsia="en-GB"/>
        </w:rPr>
        <w:t>all participants</w:t>
      </w:r>
      <w:r w:rsidR="006706FE">
        <w:rPr>
          <w:rFonts w:ascii="Arial" w:eastAsia="Times New Roman" w:hAnsi="Arial" w:cs="Arial"/>
          <w:sz w:val="32"/>
          <w:szCs w:val="32"/>
          <w:lang w:eastAsia="en-GB"/>
        </w:rPr>
        <w:t>]</w:t>
      </w:r>
    </w:p>
    <w:p w14:paraId="1A4639DA" w14:textId="20A6AE21" w:rsidR="00243383" w:rsidRPr="00243383" w:rsidRDefault="00243383" w:rsidP="00243383">
      <w:pPr>
        <w:pStyle w:val="NormalWeb"/>
        <w:spacing w:before="0" w:beforeAutospacing="0" w:line="360" w:lineRule="atLeast"/>
        <w:rPr>
          <w:rFonts w:ascii="Segoe UI" w:hAnsi="Segoe UI" w:cs="Segoe UI"/>
          <w:color w:val="1E1E1E"/>
          <w:sz w:val="22"/>
          <w:szCs w:val="22"/>
        </w:rPr>
      </w:pPr>
      <w:r w:rsidRPr="00243383">
        <w:rPr>
          <w:rFonts w:ascii="Segoe UI" w:hAnsi="Segoe UI" w:cs="Segoe UI"/>
          <w:color w:val="1E1E1E"/>
          <w:sz w:val="22"/>
          <w:szCs w:val="22"/>
        </w:rPr>
        <w:t xml:space="preserve">Thank you for agreeing to participate in this study. </w:t>
      </w:r>
      <w:r w:rsidR="00B07EA3">
        <w:rPr>
          <w:rFonts w:ascii="Segoe UI" w:hAnsi="Segoe UI" w:cs="Segoe UI"/>
          <w:color w:val="1E1E1E"/>
          <w:sz w:val="22"/>
          <w:szCs w:val="22"/>
        </w:rPr>
        <w:t xml:space="preserve">First, please </w:t>
      </w:r>
      <w:r w:rsidR="00B733C7">
        <w:rPr>
          <w:rFonts w:ascii="Segoe UI" w:hAnsi="Segoe UI" w:cs="Segoe UI"/>
          <w:color w:val="1E1E1E"/>
          <w:sz w:val="22"/>
          <w:szCs w:val="22"/>
        </w:rPr>
        <w:t>choose the most correct response to the</w:t>
      </w:r>
      <w:r w:rsidR="00E56298">
        <w:rPr>
          <w:rFonts w:ascii="Segoe UI" w:hAnsi="Segoe UI" w:cs="Segoe UI"/>
          <w:color w:val="1E1E1E"/>
          <w:sz w:val="22"/>
          <w:szCs w:val="22"/>
        </w:rPr>
        <w:t xml:space="preserve"> following questions to the best of your abi</w:t>
      </w:r>
      <w:r w:rsidR="003C312C">
        <w:rPr>
          <w:rFonts w:ascii="Segoe UI" w:hAnsi="Segoe UI" w:cs="Segoe UI"/>
          <w:color w:val="1E1E1E"/>
          <w:sz w:val="22"/>
          <w:szCs w:val="22"/>
        </w:rPr>
        <w:t>lity without using outside sources.</w:t>
      </w:r>
      <w:r w:rsidR="004B57B8">
        <w:rPr>
          <w:rFonts w:ascii="Segoe UI" w:hAnsi="Segoe UI" w:cs="Segoe UI"/>
          <w:color w:val="1E1E1E"/>
          <w:sz w:val="22"/>
          <w:szCs w:val="22"/>
        </w:rPr>
        <w:t xml:space="preserve"> </w:t>
      </w:r>
    </w:p>
    <w:p w14:paraId="13262668"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Suppose you had $100 in a savings account and the interest rate was 2% per year. After 5 years, how much do you think you would have in the account if you left the money to grow? </w:t>
      </w:r>
    </w:p>
    <w:p w14:paraId="399C1ED3" w14:textId="77777777" w:rsidR="00243383" w:rsidRPr="00243383" w:rsidRDefault="00243383" w:rsidP="004B57B8">
      <w:pPr>
        <w:pStyle w:val="answer-item"/>
        <w:numPr>
          <w:ilvl w:val="0"/>
          <w:numId w:val="54"/>
        </w:numPr>
        <w:spacing w:after="240" w:afterAutospacing="0"/>
        <w:rPr>
          <w:rFonts w:ascii="Segoe UI" w:hAnsi="Segoe UI" w:cs="Segoe UI"/>
          <w:color w:val="1E1E1E"/>
          <w:sz w:val="22"/>
          <w:szCs w:val="22"/>
        </w:rPr>
      </w:pPr>
      <w:r w:rsidRPr="00243383">
        <w:rPr>
          <w:rFonts w:ascii="Segoe UI" w:hAnsi="Segoe UI" w:cs="Segoe UI"/>
          <w:color w:val="1E1E1E"/>
          <w:sz w:val="22"/>
          <w:szCs w:val="22"/>
        </w:rPr>
        <w:t>More than $102</w:t>
      </w:r>
    </w:p>
    <w:p w14:paraId="35576396" w14:textId="77777777" w:rsidR="00243383" w:rsidRPr="00243383" w:rsidRDefault="00243383" w:rsidP="004B57B8">
      <w:pPr>
        <w:pStyle w:val="answer-item"/>
        <w:numPr>
          <w:ilvl w:val="0"/>
          <w:numId w:val="54"/>
        </w:numPr>
        <w:spacing w:after="240" w:afterAutospacing="0"/>
        <w:rPr>
          <w:rFonts w:ascii="Segoe UI" w:hAnsi="Segoe UI" w:cs="Segoe UI"/>
          <w:color w:val="1E1E1E"/>
          <w:sz w:val="22"/>
          <w:szCs w:val="22"/>
        </w:rPr>
      </w:pPr>
      <w:r w:rsidRPr="00243383">
        <w:rPr>
          <w:rFonts w:ascii="Segoe UI" w:hAnsi="Segoe UI" w:cs="Segoe UI"/>
          <w:color w:val="1E1E1E"/>
          <w:sz w:val="22"/>
          <w:szCs w:val="22"/>
        </w:rPr>
        <w:t>Exactly $102</w:t>
      </w:r>
    </w:p>
    <w:p w14:paraId="749450A6" w14:textId="77777777" w:rsidR="00243383" w:rsidRPr="00243383" w:rsidRDefault="00243383" w:rsidP="004B57B8">
      <w:pPr>
        <w:pStyle w:val="answer-item"/>
        <w:numPr>
          <w:ilvl w:val="0"/>
          <w:numId w:val="55"/>
        </w:numPr>
        <w:spacing w:after="240" w:afterAutospacing="0"/>
        <w:rPr>
          <w:rFonts w:ascii="Segoe UI" w:hAnsi="Segoe UI" w:cs="Segoe UI"/>
          <w:color w:val="1E1E1E"/>
          <w:sz w:val="22"/>
          <w:szCs w:val="22"/>
        </w:rPr>
      </w:pPr>
      <w:r w:rsidRPr="00243383">
        <w:rPr>
          <w:rFonts w:ascii="Segoe UI" w:hAnsi="Segoe UI" w:cs="Segoe UI"/>
          <w:color w:val="1E1E1E"/>
          <w:sz w:val="22"/>
          <w:szCs w:val="22"/>
        </w:rPr>
        <w:t>Less than $102</w:t>
      </w:r>
    </w:p>
    <w:p w14:paraId="78E6E45E" w14:textId="77777777" w:rsidR="00243383" w:rsidRPr="00243383" w:rsidRDefault="00243383" w:rsidP="004B57B8">
      <w:pPr>
        <w:pStyle w:val="answer-item"/>
        <w:numPr>
          <w:ilvl w:val="0"/>
          <w:numId w:val="55"/>
        </w:numPr>
        <w:spacing w:after="240" w:afterAutospacing="0"/>
        <w:rPr>
          <w:rFonts w:ascii="Segoe UI" w:hAnsi="Segoe UI" w:cs="Segoe UI"/>
          <w:color w:val="1E1E1E"/>
          <w:sz w:val="22"/>
          <w:szCs w:val="22"/>
        </w:rPr>
      </w:pPr>
      <w:r w:rsidRPr="00243383">
        <w:rPr>
          <w:rFonts w:ascii="Segoe UI" w:hAnsi="Segoe UI" w:cs="Segoe UI"/>
          <w:color w:val="1E1E1E"/>
          <w:sz w:val="22"/>
          <w:szCs w:val="22"/>
        </w:rPr>
        <w:t>Do not know</w:t>
      </w:r>
    </w:p>
    <w:p w14:paraId="4CD3D1EC"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Imagine that the interest rate on your savings account was 1% per year and inflation was 2% per year. After 1 year, how much would you be able to buy with the money in this account? </w:t>
      </w:r>
    </w:p>
    <w:p w14:paraId="75293A99" w14:textId="77777777" w:rsidR="00243383" w:rsidRPr="00243383" w:rsidRDefault="00243383" w:rsidP="004B57B8">
      <w:pPr>
        <w:pStyle w:val="answer-item"/>
        <w:numPr>
          <w:ilvl w:val="0"/>
          <w:numId w:val="56"/>
        </w:numPr>
        <w:spacing w:after="240" w:afterAutospacing="0"/>
        <w:rPr>
          <w:rFonts w:ascii="Segoe UI" w:hAnsi="Segoe UI" w:cs="Segoe UI"/>
          <w:color w:val="1E1E1E"/>
          <w:sz w:val="22"/>
          <w:szCs w:val="22"/>
        </w:rPr>
      </w:pPr>
      <w:r w:rsidRPr="00243383">
        <w:rPr>
          <w:rFonts w:ascii="Segoe UI" w:hAnsi="Segoe UI" w:cs="Segoe UI"/>
          <w:color w:val="1E1E1E"/>
          <w:sz w:val="22"/>
          <w:szCs w:val="22"/>
        </w:rPr>
        <w:t>More than today</w:t>
      </w:r>
    </w:p>
    <w:p w14:paraId="49BA070D" w14:textId="77777777" w:rsidR="00243383" w:rsidRPr="00243383" w:rsidRDefault="00243383" w:rsidP="004B57B8">
      <w:pPr>
        <w:pStyle w:val="answer-item"/>
        <w:numPr>
          <w:ilvl w:val="0"/>
          <w:numId w:val="56"/>
        </w:numPr>
        <w:spacing w:after="240" w:afterAutospacing="0"/>
        <w:rPr>
          <w:rFonts w:ascii="Segoe UI" w:hAnsi="Segoe UI" w:cs="Segoe UI"/>
          <w:color w:val="1E1E1E"/>
          <w:sz w:val="22"/>
          <w:szCs w:val="22"/>
        </w:rPr>
      </w:pPr>
      <w:proofErr w:type="gramStart"/>
      <w:r w:rsidRPr="00243383">
        <w:rPr>
          <w:rFonts w:ascii="Segoe UI" w:hAnsi="Segoe UI" w:cs="Segoe UI"/>
          <w:color w:val="1E1E1E"/>
          <w:sz w:val="22"/>
          <w:szCs w:val="22"/>
        </w:rPr>
        <w:t>Exactly the same</w:t>
      </w:r>
      <w:proofErr w:type="gramEnd"/>
    </w:p>
    <w:p w14:paraId="00AD6727" w14:textId="77777777" w:rsidR="00243383" w:rsidRPr="00243383" w:rsidRDefault="00243383" w:rsidP="004B57B8">
      <w:pPr>
        <w:pStyle w:val="answer-item"/>
        <w:numPr>
          <w:ilvl w:val="0"/>
          <w:numId w:val="57"/>
        </w:numPr>
        <w:spacing w:after="240" w:afterAutospacing="0"/>
        <w:rPr>
          <w:rFonts w:ascii="Segoe UI" w:hAnsi="Segoe UI" w:cs="Segoe UI"/>
          <w:color w:val="1E1E1E"/>
          <w:sz w:val="22"/>
          <w:szCs w:val="22"/>
        </w:rPr>
      </w:pPr>
      <w:r w:rsidRPr="00243383">
        <w:rPr>
          <w:rFonts w:ascii="Segoe UI" w:hAnsi="Segoe UI" w:cs="Segoe UI"/>
          <w:color w:val="1E1E1E"/>
          <w:sz w:val="22"/>
          <w:szCs w:val="22"/>
        </w:rPr>
        <w:t>Less than today</w:t>
      </w:r>
    </w:p>
    <w:p w14:paraId="175AE616" w14:textId="77777777" w:rsidR="00243383" w:rsidRPr="00243383" w:rsidRDefault="00243383" w:rsidP="004B57B8">
      <w:pPr>
        <w:pStyle w:val="answer-item"/>
        <w:numPr>
          <w:ilvl w:val="0"/>
          <w:numId w:val="57"/>
        </w:numPr>
        <w:spacing w:after="240" w:afterAutospacing="0"/>
        <w:rPr>
          <w:rFonts w:ascii="Segoe UI" w:hAnsi="Segoe UI" w:cs="Segoe UI"/>
          <w:color w:val="1E1E1E"/>
          <w:sz w:val="22"/>
          <w:szCs w:val="22"/>
        </w:rPr>
      </w:pPr>
      <w:r w:rsidRPr="00243383">
        <w:rPr>
          <w:rFonts w:ascii="Segoe UI" w:hAnsi="Segoe UI" w:cs="Segoe UI"/>
          <w:color w:val="1E1E1E"/>
          <w:sz w:val="22"/>
          <w:szCs w:val="22"/>
        </w:rPr>
        <w:t>Do not know</w:t>
      </w:r>
    </w:p>
    <w:p w14:paraId="1539A633" w14:textId="77777777" w:rsidR="00243383" w:rsidRPr="00243383" w:rsidRDefault="00243383" w:rsidP="00243383">
      <w:pPr>
        <w:pStyle w:val="NormalWeb"/>
        <w:spacing w:before="0" w:beforeAutospacing="0" w:line="480" w:lineRule="atLeast"/>
        <w:rPr>
          <w:rFonts w:ascii="Segoe UI" w:hAnsi="Segoe UI" w:cs="Segoe UI"/>
          <w:b/>
          <w:bCs/>
          <w:color w:val="1E1E1E"/>
          <w:sz w:val="22"/>
          <w:szCs w:val="22"/>
        </w:rPr>
      </w:pPr>
      <w:r w:rsidRPr="00243383">
        <w:rPr>
          <w:rFonts w:ascii="Segoe UI" w:hAnsi="Segoe UI" w:cs="Segoe UI"/>
          <w:b/>
          <w:bCs/>
          <w:color w:val="1E1E1E"/>
          <w:sz w:val="22"/>
          <w:szCs w:val="22"/>
        </w:rPr>
        <w:t>Please tell me whether this statement is true or false. “Buying a single company’s stock usually provides a safer return than a stock mutual fund.”</w:t>
      </w:r>
    </w:p>
    <w:p w14:paraId="5FA9A717" w14:textId="77777777" w:rsidR="00243383" w:rsidRPr="00243383" w:rsidRDefault="00243383" w:rsidP="004B57B8">
      <w:pPr>
        <w:pStyle w:val="answer-item"/>
        <w:numPr>
          <w:ilvl w:val="0"/>
          <w:numId w:val="58"/>
        </w:numPr>
        <w:spacing w:after="240" w:afterAutospacing="0"/>
        <w:rPr>
          <w:rFonts w:ascii="Segoe UI" w:hAnsi="Segoe UI" w:cs="Segoe UI"/>
          <w:color w:val="1E1E1E"/>
          <w:sz w:val="22"/>
          <w:szCs w:val="22"/>
        </w:rPr>
      </w:pPr>
      <w:r w:rsidRPr="00243383">
        <w:rPr>
          <w:rFonts w:ascii="Segoe UI" w:hAnsi="Segoe UI" w:cs="Segoe UI"/>
          <w:color w:val="1E1E1E"/>
          <w:sz w:val="22"/>
          <w:szCs w:val="22"/>
        </w:rPr>
        <w:t>True</w:t>
      </w:r>
    </w:p>
    <w:p w14:paraId="0A7BF42A" w14:textId="77777777" w:rsidR="00243383" w:rsidRPr="00243383" w:rsidRDefault="00243383" w:rsidP="004B57B8">
      <w:pPr>
        <w:pStyle w:val="answer-item"/>
        <w:numPr>
          <w:ilvl w:val="0"/>
          <w:numId w:val="59"/>
        </w:numPr>
        <w:spacing w:after="240" w:afterAutospacing="0"/>
        <w:rPr>
          <w:rFonts w:ascii="Segoe UI" w:hAnsi="Segoe UI" w:cs="Segoe UI"/>
          <w:color w:val="1E1E1E"/>
          <w:sz w:val="22"/>
          <w:szCs w:val="22"/>
        </w:rPr>
      </w:pPr>
      <w:r w:rsidRPr="00243383">
        <w:rPr>
          <w:rFonts w:ascii="Segoe UI" w:hAnsi="Segoe UI" w:cs="Segoe UI"/>
          <w:color w:val="1E1E1E"/>
          <w:sz w:val="22"/>
          <w:szCs w:val="22"/>
        </w:rPr>
        <w:t>False</w:t>
      </w:r>
    </w:p>
    <w:p w14:paraId="5052A01C" w14:textId="0E562F99" w:rsidR="00243383" w:rsidRPr="00243383" w:rsidDel="00542920" w:rsidRDefault="00243383">
      <w:pPr>
        <w:pStyle w:val="answer-item"/>
        <w:numPr>
          <w:ilvl w:val="0"/>
          <w:numId w:val="60"/>
        </w:numPr>
        <w:spacing w:after="0" w:afterAutospacing="0"/>
        <w:rPr>
          <w:del w:id="36" w:author="Theresa Libby" w:date="2024-07-19T10:21:00Z" w16du:dateUtc="2024-07-19T14:21:00Z"/>
          <w:rFonts w:ascii="Segoe UI" w:hAnsi="Segoe UI" w:cs="Segoe UI"/>
          <w:color w:val="1E1E1E"/>
          <w:sz w:val="22"/>
          <w:szCs w:val="22"/>
        </w:rPr>
        <w:pPrChange w:id="37" w:author="Theresa Libby" w:date="2024-07-19T10:21:00Z" w16du:dateUtc="2024-07-19T14:21:00Z">
          <w:pPr>
            <w:pStyle w:val="answer-item"/>
            <w:numPr>
              <w:numId w:val="60"/>
            </w:numPr>
            <w:tabs>
              <w:tab w:val="num" w:pos="720"/>
            </w:tabs>
            <w:spacing w:after="240" w:afterAutospacing="0"/>
            <w:ind w:left="720" w:hanging="360"/>
          </w:pPr>
        </w:pPrChange>
      </w:pPr>
      <w:r w:rsidRPr="00542920">
        <w:rPr>
          <w:rFonts w:ascii="Segoe UI" w:hAnsi="Segoe UI" w:cs="Segoe UI"/>
          <w:color w:val="1E1E1E"/>
        </w:rPr>
        <w:t>Do not know</w:t>
      </w:r>
    </w:p>
    <w:p w14:paraId="0C970825" w14:textId="0CD53C80" w:rsidR="00243383" w:rsidRPr="00542920" w:rsidRDefault="00243383">
      <w:pPr>
        <w:pStyle w:val="answer-item"/>
        <w:numPr>
          <w:ilvl w:val="0"/>
          <w:numId w:val="60"/>
        </w:numPr>
        <w:spacing w:after="0" w:afterAutospacing="0"/>
        <w:rPr>
          <w:rFonts w:ascii="Arial" w:hAnsi="Arial" w:cs="Arial"/>
        </w:rPr>
        <w:pPrChange w:id="38" w:author="Theresa Libby" w:date="2024-07-19T10:21:00Z" w16du:dateUtc="2024-07-19T14:21:00Z">
          <w:pPr>
            <w:spacing w:after="0" w:line="240" w:lineRule="auto"/>
          </w:pPr>
        </w:pPrChange>
      </w:pPr>
    </w:p>
    <w:p w14:paraId="253D85BF" w14:textId="77777777" w:rsidR="00243383" w:rsidRDefault="00243383">
      <w:pPr>
        <w:spacing w:after="0" w:line="240" w:lineRule="auto"/>
        <w:rPr>
          <w:rFonts w:ascii="Arial" w:eastAsia="Times New Roman" w:hAnsi="Arial" w:cs="Arial"/>
          <w:spacing w:val="-3"/>
          <w:sz w:val="20"/>
          <w:szCs w:val="20"/>
        </w:rPr>
      </w:pPr>
    </w:p>
    <w:p w14:paraId="228D7F37" w14:textId="77777777" w:rsidR="00243383" w:rsidRPr="00243383" w:rsidRDefault="00243383" w:rsidP="00243383">
      <w:pPr>
        <w:pStyle w:val="BodyText"/>
        <w:tabs>
          <w:tab w:val="left" w:pos="-720"/>
          <w:tab w:val="left" w:pos="0"/>
        </w:tabs>
        <w:suppressAutoHyphens/>
        <w:jc w:val="left"/>
        <w:rPr>
          <w:rFonts w:ascii="Arial" w:hAnsi="Arial" w:cs="Arial"/>
        </w:rPr>
      </w:pPr>
    </w:p>
    <w:p w14:paraId="4F1F4B6D" w14:textId="3FD07FBC" w:rsidR="00B07EA3" w:rsidDel="006C1BDA" w:rsidRDefault="00B07EA3">
      <w:pPr>
        <w:spacing w:after="0" w:line="240" w:lineRule="auto"/>
        <w:rPr>
          <w:del w:id="39" w:author="Theresa Libby" w:date="2024-07-19T10:21:00Z" w16du:dateUtc="2024-07-19T14:21:00Z"/>
          <w:sz w:val="40"/>
          <w:szCs w:val="40"/>
        </w:rPr>
      </w:pPr>
      <w:r>
        <w:rPr>
          <w:sz w:val="40"/>
          <w:szCs w:val="40"/>
        </w:rPr>
        <w:br w:type="page"/>
      </w:r>
    </w:p>
    <w:p w14:paraId="79BF238E" w14:textId="615DE835" w:rsidR="00B07EA3" w:rsidRPr="00243383" w:rsidDel="006C1BDA" w:rsidRDefault="00B07EA3">
      <w:pPr>
        <w:spacing w:after="0" w:line="240" w:lineRule="auto"/>
        <w:rPr>
          <w:del w:id="40" w:author="Theresa Libby" w:date="2024-07-19T10:21:00Z" w16du:dateUtc="2024-07-19T14:21:00Z"/>
        </w:rPr>
        <w:pPrChange w:id="41" w:author="Theresa Libby" w:date="2024-07-19T10:21:00Z" w16du:dateUtc="2024-07-19T14:21:00Z">
          <w:pPr>
            <w:spacing w:after="0" w:line="240" w:lineRule="auto"/>
            <w:jc w:val="center"/>
          </w:pPr>
        </w:pPrChange>
      </w:pPr>
    </w:p>
    <w:p w14:paraId="6DC80B24" w14:textId="4F302DF5" w:rsidR="007A609B" w:rsidRPr="006F05BC" w:rsidRDefault="009D3D1D" w:rsidP="009D3D1D">
      <w:pPr>
        <w:rPr>
          <w:rFonts w:ascii="Segoe UI" w:hAnsi="Segoe UI" w:cs="Segoe UI"/>
          <w:b/>
          <w:bCs/>
          <w:color w:val="1E1E1E"/>
          <w:sz w:val="24"/>
          <w:szCs w:val="24"/>
          <w:shd w:val="clear" w:color="auto" w:fill="FFFFFF"/>
        </w:rPr>
      </w:pPr>
      <w:r>
        <w:rPr>
          <w:rStyle w:val="Strong"/>
          <w:rFonts w:ascii="Segoe UI" w:hAnsi="Segoe UI" w:cs="Segoe UI"/>
          <w:color w:val="1E1E1E"/>
          <w:sz w:val="27"/>
          <w:szCs w:val="27"/>
        </w:rPr>
        <w:t>PAPER FOLDING TEST</w:t>
      </w:r>
      <w:r>
        <w:rPr>
          <w:rFonts w:ascii="Segoe UI" w:hAnsi="Segoe UI" w:cs="Segoe UI"/>
          <w:color w:val="1E1E1E"/>
          <w:sz w:val="27"/>
          <w:szCs w:val="27"/>
        </w:rPr>
        <w:br/>
      </w:r>
      <w:r>
        <w:rPr>
          <w:rFonts w:ascii="Segoe UI" w:hAnsi="Segoe UI" w:cs="Segoe UI"/>
          <w:color w:val="1E1E1E"/>
          <w:sz w:val="27"/>
          <w:szCs w:val="27"/>
        </w:rPr>
        <w:br/>
      </w:r>
      <w:r w:rsidRPr="009D3D1D">
        <w:rPr>
          <w:rFonts w:ascii="Segoe UI" w:hAnsi="Segoe UI" w:cs="Segoe UI"/>
          <w:color w:val="1E1E1E"/>
          <w:sz w:val="24"/>
          <w:szCs w:val="24"/>
          <w:shd w:val="clear" w:color="auto" w:fill="FFFFFF"/>
        </w:rPr>
        <w:t>Next you will answer some questions that will help me understand your spatial ability. Prior research shows that different people have different levels of spatial ability. Some people will find these questions easier while others will find them more difficult. </w:t>
      </w:r>
      <w:r w:rsidRPr="009D3D1D">
        <w:rPr>
          <w:rFonts w:ascii="Segoe UI" w:hAnsi="Segoe UI" w:cs="Segoe UI"/>
          <w:color w:val="1E1E1E"/>
          <w:sz w:val="24"/>
          <w:szCs w:val="24"/>
        </w:rPr>
        <w:br/>
      </w:r>
      <w:r w:rsidRPr="009D3D1D">
        <w:rPr>
          <w:rFonts w:ascii="Segoe UI" w:hAnsi="Segoe UI" w:cs="Segoe UI"/>
          <w:color w:val="1E1E1E"/>
          <w:sz w:val="24"/>
          <w:szCs w:val="24"/>
        </w:rPr>
        <w:br/>
      </w:r>
      <w:r w:rsidRPr="006F05BC">
        <w:rPr>
          <w:rFonts w:ascii="Segoe UI" w:hAnsi="Segoe UI" w:cs="Segoe UI"/>
          <w:b/>
          <w:bCs/>
          <w:color w:val="1E1E1E"/>
          <w:sz w:val="24"/>
          <w:szCs w:val="24"/>
          <w:shd w:val="clear" w:color="auto" w:fill="FFFFFF"/>
        </w:rPr>
        <w:t>Please read the instructions carefully.</w:t>
      </w:r>
      <w:del w:id="42" w:author="Theresa Libby" w:date="2024-07-19T10:22:00Z" w16du:dateUtc="2024-07-19T14:22:00Z">
        <w:r w:rsidRPr="006F05BC" w:rsidDel="008F4655">
          <w:rPr>
            <w:rFonts w:ascii="Segoe UI" w:hAnsi="Segoe UI" w:cs="Segoe UI"/>
            <w:b/>
            <w:bCs/>
            <w:color w:val="1E1E1E"/>
            <w:sz w:val="24"/>
            <w:szCs w:val="24"/>
            <w:shd w:val="clear" w:color="auto" w:fill="FFFFFF"/>
          </w:rPr>
          <w:delText xml:space="preserve"> You may not leave the test</w:delText>
        </w:r>
      </w:del>
      <w:ins w:id="43" w:author="Kelly Wellman [2]" w:date="2024-07-18T12:41:00Z" w16du:dateUtc="2024-07-18T19:41:00Z">
        <w:del w:id="44" w:author="Theresa Libby" w:date="2024-07-19T10:22:00Z" w16du:dateUtc="2024-07-19T14:22:00Z">
          <w:r w:rsidR="00617ED0" w:rsidDel="008F4655">
            <w:rPr>
              <w:rFonts w:ascii="Segoe UI" w:hAnsi="Segoe UI" w:cs="Segoe UI"/>
              <w:b/>
              <w:bCs/>
              <w:color w:val="1E1E1E"/>
              <w:sz w:val="24"/>
              <w:szCs w:val="24"/>
              <w:shd w:val="clear" w:color="auto" w:fill="FFFFFF"/>
            </w:rPr>
            <w:delText>progress to the next section</w:delText>
          </w:r>
        </w:del>
      </w:ins>
      <w:del w:id="45" w:author="Theresa Libby" w:date="2024-07-19T10:22:00Z" w16du:dateUtc="2024-07-19T14:22:00Z">
        <w:r w:rsidRPr="006F05BC" w:rsidDel="008F4655">
          <w:rPr>
            <w:rFonts w:ascii="Segoe UI" w:hAnsi="Segoe UI" w:cs="Segoe UI"/>
            <w:b/>
            <w:bCs/>
            <w:color w:val="1E1E1E"/>
            <w:sz w:val="24"/>
            <w:szCs w:val="24"/>
            <w:shd w:val="clear" w:color="auto" w:fill="FFFFFF"/>
          </w:rPr>
          <w:delText xml:space="preserve"> until the 3 minutes are up, so it is in your interest to complete the test to the best of your ability.</w:delText>
        </w:r>
      </w:del>
      <w:r w:rsidRPr="006F05BC">
        <w:rPr>
          <w:rFonts w:ascii="Segoe UI" w:hAnsi="Segoe UI" w:cs="Segoe UI"/>
          <w:b/>
          <w:bCs/>
          <w:color w:val="1E1E1E"/>
          <w:sz w:val="24"/>
          <w:szCs w:val="24"/>
          <w:shd w:val="clear" w:color="auto" w:fill="FFFFFF"/>
        </w:rPr>
        <w:t> </w:t>
      </w:r>
      <w:ins w:id="46" w:author="Theresa Libby" w:date="2024-07-19T10:24:00Z" w16du:dateUtc="2024-07-19T14:24:00Z">
        <w:r w:rsidR="001E23ED">
          <w:rPr>
            <w:rFonts w:ascii="Segoe UI" w:hAnsi="Segoe UI" w:cs="Segoe UI"/>
            <w:b/>
            <w:bCs/>
            <w:color w:val="1E1E1E"/>
            <w:sz w:val="24"/>
            <w:szCs w:val="24"/>
            <w:shd w:val="clear" w:color="auto" w:fill="FFFFFF"/>
          </w:rPr>
          <w:t>I</w:t>
        </w:r>
      </w:ins>
      <w:ins w:id="47" w:author="Theresa Libby" w:date="2024-07-19T10:25:00Z" w16du:dateUtc="2024-07-19T14:25:00Z">
        <w:r w:rsidR="001E23ED">
          <w:rPr>
            <w:rFonts w:ascii="Segoe UI" w:hAnsi="Segoe UI" w:cs="Segoe UI"/>
            <w:b/>
            <w:bCs/>
            <w:color w:val="1E1E1E"/>
            <w:sz w:val="24"/>
            <w:szCs w:val="24"/>
            <w:shd w:val="clear" w:color="auto" w:fill="FFFFFF"/>
          </w:rPr>
          <w:t>n addition to the fixed payment of $4, y</w:t>
        </w:r>
      </w:ins>
      <w:del w:id="48" w:author="Theresa Libby" w:date="2024-07-19T10:25:00Z" w16du:dateUtc="2024-07-19T14:25:00Z">
        <w:r w:rsidRPr="006F05BC" w:rsidDel="001E23ED">
          <w:rPr>
            <w:rFonts w:ascii="Segoe UI" w:hAnsi="Segoe UI" w:cs="Segoe UI"/>
            <w:b/>
            <w:bCs/>
            <w:color w:val="1E1E1E"/>
            <w:sz w:val="24"/>
            <w:szCs w:val="24"/>
            <w:shd w:val="clear" w:color="auto" w:fill="FFFFFF"/>
          </w:rPr>
          <w:delText>Y</w:delText>
        </w:r>
      </w:del>
      <w:r w:rsidRPr="006F05BC">
        <w:rPr>
          <w:rFonts w:ascii="Segoe UI" w:hAnsi="Segoe UI" w:cs="Segoe UI"/>
          <w:b/>
          <w:bCs/>
          <w:color w:val="1E1E1E"/>
          <w:sz w:val="24"/>
          <w:szCs w:val="24"/>
          <w:shd w:val="clear" w:color="auto" w:fill="FFFFFF"/>
        </w:rPr>
        <w:t xml:space="preserve">ou will receive a bonus of $0.05 for each correct answer </w:t>
      </w:r>
      <w:del w:id="49" w:author="Theresa Libby" w:date="2024-07-19T10:22:00Z" w16du:dateUtc="2024-07-19T14:22:00Z">
        <w:r w:rsidRPr="006F05BC" w:rsidDel="008F4655">
          <w:rPr>
            <w:rFonts w:ascii="Segoe UI" w:hAnsi="Segoe UI" w:cs="Segoe UI"/>
            <w:b/>
            <w:bCs/>
            <w:color w:val="1E1E1E"/>
            <w:sz w:val="24"/>
            <w:szCs w:val="24"/>
            <w:shd w:val="clear" w:color="auto" w:fill="FFFFFF"/>
          </w:rPr>
          <w:delText>on the spatial ability tests</w:delText>
        </w:r>
      </w:del>
      <w:ins w:id="50" w:author="Theresa Libby" w:date="2024-07-19T10:22:00Z" w16du:dateUtc="2024-07-19T14:22:00Z">
        <w:r w:rsidR="008F4655">
          <w:rPr>
            <w:rFonts w:ascii="Segoe UI" w:hAnsi="Segoe UI" w:cs="Segoe UI"/>
            <w:b/>
            <w:bCs/>
            <w:color w:val="1E1E1E"/>
            <w:sz w:val="24"/>
            <w:szCs w:val="24"/>
            <w:shd w:val="clear" w:color="auto" w:fill="FFFFFF"/>
          </w:rPr>
          <w:t>that you provide</w:t>
        </w:r>
      </w:ins>
      <w:r w:rsidRPr="006F05BC">
        <w:rPr>
          <w:rFonts w:ascii="Segoe UI" w:hAnsi="Segoe UI" w:cs="Segoe UI"/>
          <w:b/>
          <w:bCs/>
          <w:color w:val="1E1E1E"/>
          <w:sz w:val="24"/>
          <w:szCs w:val="24"/>
          <w:shd w:val="clear" w:color="auto" w:fill="FFFFFF"/>
        </w:rPr>
        <w:t>.</w:t>
      </w:r>
    </w:p>
    <w:p w14:paraId="07373A3B" w14:textId="1215064F" w:rsidR="009D3D1D" w:rsidRDefault="007A609B" w:rsidP="007A609B">
      <w:r w:rsidRPr="006F05BC">
        <w:rPr>
          <w:rFonts w:ascii="Segoe UI" w:hAnsi="Segoe UI" w:cs="Segoe UI"/>
          <w:b/>
          <w:bCs/>
          <w:color w:val="1E1E1E"/>
          <w:sz w:val="24"/>
          <w:szCs w:val="24"/>
          <w:shd w:val="clear" w:color="auto" w:fill="FFFFFF"/>
        </w:rPr>
        <w:t>&lt;screen break here&gt;</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In this test</w:t>
      </w:r>
      <w:r w:rsidR="00A376DB">
        <w:rPr>
          <w:rFonts w:ascii="Segoe UI" w:hAnsi="Segoe UI" w:cs="Segoe UI"/>
          <w:color w:val="1E1E1E"/>
          <w:sz w:val="24"/>
          <w:szCs w:val="24"/>
          <w:shd w:val="clear" w:color="auto" w:fill="FFFFFF"/>
        </w:rPr>
        <w:t>,</w:t>
      </w:r>
      <w:r w:rsidR="009D3D1D" w:rsidRPr="009D3D1D">
        <w:rPr>
          <w:rFonts w:ascii="Segoe UI" w:hAnsi="Segoe UI" w:cs="Segoe UI"/>
          <w:color w:val="1E1E1E"/>
          <w:sz w:val="24"/>
          <w:szCs w:val="24"/>
          <w:shd w:val="clear" w:color="auto" w:fill="FFFFFF"/>
        </w:rPr>
        <w:t xml:space="preserve"> you are to imagine the folding and unfolding of pieces of paper. In each problem in the test there are some figures drawn on top and there are others drawn below. The figures on top represent a square piece of paper being folded, and the last of these figures has one or two small circles drawn on it to show where the paper has been punched.</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 xml:space="preserve">Each hole is punched through all the thicknesses of paper at that point. One of the five figures below shows where the holes will be when the paper is completely unfolded. You are to decide which one of these figures is correct and click the </w:t>
      </w:r>
      <w:r w:rsidR="007454AE" w:rsidRPr="009D3D1D">
        <w:rPr>
          <w:rFonts w:ascii="Segoe UI" w:hAnsi="Segoe UI" w:cs="Segoe UI"/>
          <w:color w:val="1E1E1E"/>
          <w:sz w:val="24"/>
          <w:szCs w:val="24"/>
          <w:shd w:val="clear" w:color="auto" w:fill="FFFFFF"/>
        </w:rPr>
        <w:t>circle</w:t>
      </w:r>
      <w:r w:rsidR="009D3D1D" w:rsidRPr="009D3D1D">
        <w:rPr>
          <w:rFonts w:ascii="Segoe UI" w:hAnsi="Segoe UI" w:cs="Segoe UI"/>
          <w:color w:val="1E1E1E"/>
          <w:sz w:val="24"/>
          <w:szCs w:val="24"/>
          <w:shd w:val="clear" w:color="auto" w:fill="FFFFFF"/>
        </w:rPr>
        <w:t xml:space="preserve"> close to that figure.</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 xml:space="preserve">In these problems </w:t>
      </w:r>
      <w:proofErr w:type="gramStart"/>
      <w:r w:rsidR="009D3D1D" w:rsidRPr="009D3D1D">
        <w:rPr>
          <w:rFonts w:ascii="Segoe UI" w:hAnsi="Segoe UI" w:cs="Segoe UI"/>
          <w:color w:val="1E1E1E"/>
          <w:sz w:val="24"/>
          <w:szCs w:val="24"/>
          <w:shd w:val="clear" w:color="auto" w:fill="FFFFFF"/>
        </w:rPr>
        <w:t>all of</w:t>
      </w:r>
      <w:proofErr w:type="gramEnd"/>
      <w:r w:rsidR="009D3D1D" w:rsidRPr="009D3D1D">
        <w:rPr>
          <w:rFonts w:ascii="Segoe UI" w:hAnsi="Segoe UI" w:cs="Segoe UI"/>
          <w:color w:val="1E1E1E"/>
          <w:sz w:val="24"/>
          <w:szCs w:val="24"/>
          <w:shd w:val="clear" w:color="auto" w:fill="FFFFFF"/>
        </w:rPr>
        <w:t xml:space="preserve"> the folds that are made are shown in the figures on top, and the paper is not turned or moved in any way except to make the folds shown in the figures. Remember, the answer is the figure that shows the positions of the holes when the paper is completely unfolded.</w:t>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rPr>
        <w:br/>
      </w:r>
      <w:r w:rsidR="009D3D1D" w:rsidRPr="009D3D1D">
        <w:rPr>
          <w:rFonts w:ascii="Segoe UI" w:hAnsi="Segoe UI" w:cs="Segoe UI"/>
          <w:color w:val="1E1E1E"/>
          <w:sz w:val="24"/>
          <w:szCs w:val="24"/>
          <w:shd w:val="clear" w:color="auto" w:fill="FFFFFF"/>
        </w:rPr>
        <w:t>You will have</w:t>
      </w:r>
      <w:r w:rsidR="009D3D1D" w:rsidRPr="009D3D1D">
        <w:rPr>
          <w:rStyle w:val="apple-converted-space"/>
          <w:rFonts w:ascii="Segoe UI" w:hAnsi="Segoe UI" w:cs="Segoe UI"/>
          <w:color w:val="1E1E1E"/>
          <w:sz w:val="24"/>
          <w:szCs w:val="24"/>
          <w:shd w:val="clear" w:color="auto" w:fill="FFFFFF"/>
        </w:rPr>
        <w:t> </w:t>
      </w:r>
      <w:r w:rsidR="009D3D1D" w:rsidRPr="009D3D1D">
        <w:rPr>
          <w:rFonts w:ascii="Segoe UI" w:hAnsi="Segoe UI" w:cs="Segoe UI"/>
          <w:color w:val="1E1E1E"/>
          <w:sz w:val="24"/>
          <w:szCs w:val="24"/>
          <w:u w:val="single"/>
        </w:rPr>
        <w:t>3 minutes</w:t>
      </w:r>
      <w:r w:rsidR="009D3D1D" w:rsidRPr="009D3D1D">
        <w:rPr>
          <w:rStyle w:val="apple-converted-space"/>
          <w:rFonts w:ascii="Segoe UI" w:hAnsi="Segoe UI" w:cs="Segoe UI"/>
          <w:color w:val="1E1E1E"/>
          <w:sz w:val="24"/>
          <w:szCs w:val="24"/>
          <w:shd w:val="clear" w:color="auto" w:fill="FFFFFF"/>
        </w:rPr>
        <w:t> </w:t>
      </w:r>
      <w:r w:rsidR="009D3D1D" w:rsidRPr="009D3D1D">
        <w:rPr>
          <w:rFonts w:ascii="Segoe UI" w:hAnsi="Segoe UI" w:cs="Segoe UI"/>
          <w:color w:val="1E1E1E"/>
          <w:sz w:val="24"/>
          <w:szCs w:val="24"/>
          <w:shd w:val="clear" w:color="auto" w:fill="FFFFFF"/>
        </w:rPr>
        <w:t>for each of the two parts of this test. Each part has one page. You will not be able to go back from part 2 to part 1.</w:t>
      </w:r>
    </w:p>
    <w:p w14:paraId="22BC2813" w14:textId="28F62D5E" w:rsidR="00B93971" w:rsidRDefault="00B93971" w:rsidP="00C30FCF">
      <w:pPr>
        <w:spacing w:after="0" w:line="240" w:lineRule="auto"/>
        <w:jc w:val="center"/>
        <w:rPr>
          <w:sz w:val="40"/>
          <w:szCs w:val="40"/>
        </w:rPr>
      </w:pPr>
    </w:p>
    <w:p w14:paraId="277BFA7E" w14:textId="175AA470" w:rsidR="00B93971" w:rsidRDefault="00B93971" w:rsidP="00C30FCF">
      <w:pPr>
        <w:spacing w:after="0" w:line="240" w:lineRule="auto"/>
        <w:jc w:val="center"/>
        <w:rPr>
          <w:sz w:val="40"/>
          <w:szCs w:val="40"/>
        </w:rPr>
      </w:pPr>
      <w:r w:rsidRPr="00B93971">
        <w:rPr>
          <w:noProof/>
          <w:sz w:val="40"/>
          <w:szCs w:val="40"/>
        </w:rPr>
        <w:lastRenderedPageBreak/>
        <w:drawing>
          <wp:inline distT="0" distB="0" distL="0" distR="0" wp14:anchorId="0B632599" wp14:editId="1F04CCF8">
            <wp:extent cx="5727700" cy="5055870"/>
            <wp:effectExtent l="0" t="0" r="0" b="0"/>
            <wp:docPr id="94618741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7413" name="Picture 1" descr="A screenshot of a test&#10;&#10;Description automatically generated"/>
                    <pic:cNvPicPr/>
                  </pic:nvPicPr>
                  <pic:blipFill>
                    <a:blip r:embed="rId8"/>
                    <a:stretch>
                      <a:fillRect/>
                    </a:stretch>
                  </pic:blipFill>
                  <pic:spPr>
                    <a:xfrm>
                      <a:off x="0" y="0"/>
                      <a:ext cx="5727700" cy="5055870"/>
                    </a:xfrm>
                    <a:prstGeom prst="rect">
                      <a:avLst/>
                    </a:prstGeom>
                  </pic:spPr>
                </pic:pic>
              </a:graphicData>
            </a:graphic>
          </wp:inline>
        </w:drawing>
      </w:r>
    </w:p>
    <w:p w14:paraId="7DC43851" w14:textId="016DB157" w:rsidR="00B93971" w:rsidRDefault="009D3D1D">
      <w:pPr>
        <w:spacing w:after="0" w:line="240" w:lineRule="auto"/>
        <w:rPr>
          <w:sz w:val="40"/>
          <w:szCs w:val="40"/>
        </w:rPr>
      </w:pPr>
      <w:r w:rsidRPr="009D3D1D">
        <w:rPr>
          <w:rFonts w:ascii="Segoe UI" w:hAnsi="Segoe UI" w:cs="Segoe UI"/>
          <w:color w:val="1E1E1E"/>
          <w:sz w:val="24"/>
          <w:szCs w:val="24"/>
          <w:shd w:val="clear" w:color="auto" w:fill="FFFFFF"/>
        </w:rPr>
        <w:t>Please click</w:t>
      </w:r>
      <w:r w:rsidRPr="009D3D1D">
        <w:rPr>
          <w:rStyle w:val="apple-converted-space"/>
          <w:rFonts w:ascii="Segoe UI" w:hAnsi="Segoe UI" w:cs="Segoe UI"/>
          <w:color w:val="1E1E1E"/>
          <w:sz w:val="24"/>
          <w:szCs w:val="24"/>
          <w:shd w:val="clear" w:color="auto" w:fill="FFFFFF"/>
        </w:rPr>
        <w:t> </w:t>
      </w:r>
      <w:r w:rsidRPr="009D3D1D">
        <w:rPr>
          <w:rStyle w:val="Strong"/>
          <w:rFonts w:ascii="Segoe UI" w:hAnsi="Segoe UI" w:cs="Segoe UI"/>
          <w:color w:val="1E1E1E"/>
          <w:sz w:val="24"/>
          <w:szCs w:val="24"/>
        </w:rPr>
        <w:t>Next</w:t>
      </w:r>
      <w:r w:rsidRPr="009D3D1D">
        <w:rPr>
          <w:rStyle w:val="apple-converted-space"/>
          <w:rFonts w:ascii="Segoe UI" w:hAnsi="Segoe UI" w:cs="Segoe UI"/>
          <w:b/>
          <w:bCs/>
          <w:color w:val="1E1E1E"/>
          <w:sz w:val="24"/>
          <w:szCs w:val="24"/>
        </w:rPr>
        <w:t> </w:t>
      </w:r>
      <w:r w:rsidRPr="009D3D1D">
        <w:rPr>
          <w:rFonts w:ascii="Segoe UI" w:hAnsi="Segoe UI" w:cs="Segoe UI"/>
          <w:color w:val="1E1E1E"/>
          <w:sz w:val="24"/>
          <w:szCs w:val="24"/>
          <w:shd w:val="clear" w:color="auto" w:fill="FFFFFF"/>
        </w:rPr>
        <w:t>when you are ready to start part 1 of the test.</w:t>
      </w:r>
    </w:p>
    <w:p w14:paraId="140E7395" w14:textId="2FAFE5A7" w:rsidR="00B93971" w:rsidRDefault="00B93971" w:rsidP="00C30FCF">
      <w:pPr>
        <w:spacing w:after="0" w:line="240" w:lineRule="auto"/>
        <w:jc w:val="center"/>
        <w:rPr>
          <w:noProof/>
          <w14:ligatures w14:val="standardContextual"/>
        </w:rPr>
      </w:pPr>
      <w:r w:rsidRPr="00B93971">
        <w:rPr>
          <w:noProof/>
          <w:sz w:val="40"/>
          <w:szCs w:val="40"/>
        </w:rPr>
        <w:lastRenderedPageBreak/>
        <w:drawing>
          <wp:inline distT="0" distB="0" distL="0" distR="0" wp14:anchorId="7B42FB68" wp14:editId="6F501507">
            <wp:extent cx="5727700" cy="4759325"/>
            <wp:effectExtent l="0" t="0" r="0" b="3175"/>
            <wp:docPr id="16868316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1614" name="Picture 1" descr="A screenshot of a graph&#10;&#10;Description automatically generated"/>
                    <pic:cNvPicPr/>
                  </pic:nvPicPr>
                  <pic:blipFill>
                    <a:blip r:embed="rId9"/>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sz w:val="40"/>
          <w:szCs w:val="40"/>
        </w:rPr>
        <w:lastRenderedPageBreak/>
        <w:drawing>
          <wp:inline distT="0" distB="0" distL="0" distR="0" wp14:anchorId="0910E1C0" wp14:editId="2E7E9834">
            <wp:extent cx="5727700" cy="4759325"/>
            <wp:effectExtent l="0" t="0" r="0" b="3175"/>
            <wp:docPr id="446358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58749" name="Picture 1" descr="A screenshot of a graph&#10;&#10;Description automatically generated"/>
                    <pic:cNvPicPr/>
                  </pic:nvPicPr>
                  <pic:blipFill>
                    <a:blip r:embed="rId10"/>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6E4B3E5C" wp14:editId="687AEFB1">
            <wp:extent cx="5727700" cy="4759325"/>
            <wp:effectExtent l="0" t="0" r="0" b="3175"/>
            <wp:docPr id="14883632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3251" name="Picture 1" descr="A screenshot of a graph&#10;&#10;Description automatically generated"/>
                    <pic:cNvPicPr/>
                  </pic:nvPicPr>
                  <pic:blipFill>
                    <a:blip r:embed="rId11"/>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03407ACA" wp14:editId="7C20D230">
            <wp:extent cx="5727700" cy="4759325"/>
            <wp:effectExtent l="0" t="0" r="0" b="3175"/>
            <wp:docPr id="121129142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91427" name="Picture 1" descr="A screenshot of a test&#10;&#10;Description automatically generated"/>
                    <pic:cNvPicPr/>
                  </pic:nvPicPr>
                  <pic:blipFill>
                    <a:blip r:embed="rId12"/>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35A00D3C" wp14:editId="4225F8D9">
            <wp:extent cx="5727700" cy="4759325"/>
            <wp:effectExtent l="0" t="0" r="0" b="3175"/>
            <wp:docPr id="785903957"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3957" name="Picture 1" descr="A group of squares and squares&#10;&#10;Description automatically generated"/>
                    <pic:cNvPicPr/>
                  </pic:nvPicPr>
                  <pic:blipFill>
                    <a:blip r:embed="rId13"/>
                    <a:stretch>
                      <a:fillRect/>
                    </a:stretch>
                  </pic:blipFill>
                  <pic:spPr>
                    <a:xfrm>
                      <a:off x="0" y="0"/>
                      <a:ext cx="5727700" cy="4759325"/>
                    </a:xfrm>
                    <a:prstGeom prst="rect">
                      <a:avLst/>
                    </a:prstGeom>
                  </pic:spPr>
                </pic:pic>
              </a:graphicData>
            </a:graphic>
          </wp:inline>
        </w:drawing>
      </w:r>
    </w:p>
    <w:p w14:paraId="0A0A0AEB" w14:textId="77777777" w:rsidR="00B93971" w:rsidRDefault="00B93971">
      <w:pPr>
        <w:spacing w:after="0" w:line="240" w:lineRule="auto"/>
        <w:rPr>
          <w:noProof/>
          <w14:ligatures w14:val="standardContextual"/>
        </w:rPr>
      </w:pPr>
      <w:r>
        <w:rPr>
          <w:noProof/>
          <w14:ligatures w14:val="standardContextual"/>
        </w:rPr>
        <w:br w:type="page"/>
      </w:r>
    </w:p>
    <w:p w14:paraId="357DA1AB" w14:textId="30941B79" w:rsidR="00EB37C5" w:rsidRDefault="00B93971" w:rsidP="00C30FCF">
      <w:pPr>
        <w:spacing w:after="0" w:line="240" w:lineRule="auto"/>
        <w:jc w:val="center"/>
        <w:rPr>
          <w:noProof/>
          <w14:ligatures w14:val="standardContextual"/>
        </w:rPr>
      </w:pPr>
      <w:r w:rsidRPr="00B93971">
        <w:rPr>
          <w:noProof/>
          <w:sz w:val="40"/>
          <w:szCs w:val="40"/>
        </w:rPr>
        <w:lastRenderedPageBreak/>
        <w:drawing>
          <wp:inline distT="0" distB="0" distL="0" distR="0" wp14:anchorId="62EC469D" wp14:editId="209B0C05">
            <wp:extent cx="5727700" cy="4759325"/>
            <wp:effectExtent l="0" t="0" r="0" b="3175"/>
            <wp:docPr id="13872403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40374" name="Picture 1" descr="A screenshot of a graph&#10;&#10;Description automatically generated"/>
                    <pic:cNvPicPr/>
                  </pic:nvPicPr>
                  <pic:blipFill>
                    <a:blip r:embed="rId14"/>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sz w:val="40"/>
          <w:szCs w:val="40"/>
        </w:rPr>
        <w:lastRenderedPageBreak/>
        <w:drawing>
          <wp:inline distT="0" distB="0" distL="0" distR="0" wp14:anchorId="7EC28F12" wp14:editId="2B79D980">
            <wp:extent cx="5727700" cy="4759325"/>
            <wp:effectExtent l="0" t="0" r="0" b="3175"/>
            <wp:docPr id="1410554500"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54500" name="Picture 1" descr="A group of squares and squares&#10;&#10;Description automatically generated"/>
                    <pic:cNvPicPr/>
                  </pic:nvPicPr>
                  <pic:blipFill>
                    <a:blip r:embed="rId15"/>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0F6D3C02" wp14:editId="78C51D02">
            <wp:extent cx="5727700" cy="4759325"/>
            <wp:effectExtent l="0" t="0" r="0" b="3175"/>
            <wp:docPr id="28503443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4435" name="Picture 1" descr="A screenshot of a game&#10;&#10;Description automatically generated"/>
                    <pic:cNvPicPr/>
                  </pic:nvPicPr>
                  <pic:blipFill>
                    <a:blip r:embed="rId16"/>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61AA5CCD" wp14:editId="1A14B094">
            <wp:extent cx="5727700" cy="4759325"/>
            <wp:effectExtent l="0" t="0" r="0" b="3175"/>
            <wp:docPr id="883459406" name="Picture 1" descr="A group of squares an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9406" name="Picture 1" descr="A group of squares and squares&#10;&#10;Description automatically generated"/>
                    <pic:cNvPicPr/>
                  </pic:nvPicPr>
                  <pic:blipFill>
                    <a:blip r:embed="rId17"/>
                    <a:stretch>
                      <a:fillRect/>
                    </a:stretch>
                  </pic:blipFill>
                  <pic:spPr>
                    <a:xfrm>
                      <a:off x="0" y="0"/>
                      <a:ext cx="5727700" cy="4759325"/>
                    </a:xfrm>
                    <a:prstGeom prst="rect">
                      <a:avLst/>
                    </a:prstGeom>
                  </pic:spPr>
                </pic:pic>
              </a:graphicData>
            </a:graphic>
          </wp:inline>
        </w:drawing>
      </w:r>
      <w:r w:rsidRPr="00B93971">
        <w:rPr>
          <w:noProof/>
          <w14:ligatures w14:val="standardContextual"/>
        </w:rPr>
        <w:t xml:space="preserve"> </w:t>
      </w:r>
      <w:r w:rsidRPr="00B93971">
        <w:rPr>
          <w:noProof/>
          <w14:ligatures w14:val="standardContextual"/>
        </w:rPr>
        <w:lastRenderedPageBreak/>
        <w:drawing>
          <wp:inline distT="0" distB="0" distL="0" distR="0" wp14:anchorId="356AF850" wp14:editId="624D22CC">
            <wp:extent cx="5727700" cy="4759325"/>
            <wp:effectExtent l="0" t="0" r="0" b="3175"/>
            <wp:docPr id="19676825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82525" name="Picture 1" descr="A screenshot of a game&#10;&#10;Description automatically generated"/>
                    <pic:cNvPicPr/>
                  </pic:nvPicPr>
                  <pic:blipFill>
                    <a:blip r:embed="rId18"/>
                    <a:stretch>
                      <a:fillRect/>
                    </a:stretch>
                  </pic:blipFill>
                  <pic:spPr>
                    <a:xfrm>
                      <a:off x="0" y="0"/>
                      <a:ext cx="5727700" cy="4759325"/>
                    </a:xfrm>
                    <a:prstGeom prst="rect">
                      <a:avLst/>
                    </a:prstGeom>
                  </pic:spPr>
                </pic:pic>
              </a:graphicData>
            </a:graphic>
          </wp:inline>
        </w:drawing>
      </w:r>
    </w:p>
    <w:p w14:paraId="3CEEC09B" w14:textId="77777777" w:rsidR="00EB37C5" w:rsidRDefault="00EB37C5">
      <w:pPr>
        <w:spacing w:after="0" w:line="240" w:lineRule="auto"/>
        <w:rPr>
          <w:noProof/>
          <w14:ligatures w14:val="standardContextual"/>
        </w:rPr>
      </w:pPr>
      <w:r>
        <w:rPr>
          <w:noProof/>
          <w14:ligatures w14:val="standardContextual"/>
        </w:rPr>
        <w:br w:type="page"/>
      </w:r>
    </w:p>
    <w:p w14:paraId="73B9FD82" w14:textId="74470566" w:rsidR="007454AE" w:rsidRPr="006F05BC" w:rsidRDefault="007454AE" w:rsidP="007454AE">
      <w:pPr>
        <w:pStyle w:val="NormalWeb"/>
        <w:spacing w:before="0" w:beforeAutospacing="0" w:line="480" w:lineRule="atLeast"/>
        <w:rPr>
          <w:rFonts w:ascii="Segoe UI" w:hAnsi="Segoe UI" w:cs="Segoe UI"/>
          <w:color w:val="1E1E1E"/>
          <w:sz w:val="22"/>
          <w:szCs w:val="22"/>
        </w:rPr>
      </w:pPr>
      <w:r>
        <w:rPr>
          <w:rStyle w:val="Strong"/>
          <w:rFonts w:ascii="Segoe UI" w:eastAsiaTheme="majorEastAsia" w:hAnsi="Segoe UI" w:cs="Segoe UI"/>
          <w:color w:val="1E1E1E"/>
          <w:sz w:val="36"/>
          <w:szCs w:val="36"/>
        </w:rPr>
        <w:lastRenderedPageBreak/>
        <w:t>ROTATION TEST</w:t>
      </w:r>
      <w:r>
        <w:rPr>
          <w:rFonts w:ascii="Segoe UI" w:hAnsi="Segoe UI" w:cs="Segoe UI"/>
          <w:b/>
          <w:bCs/>
          <w:color w:val="1E1E1E"/>
          <w:sz w:val="36"/>
          <w:szCs w:val="36"/>
        </w:rPr>
        <w:br/>
      </w:r>
      <w:r>
        <w:rPr>
          <w:rFonts w:ascii="Segoe UI" w:hAnsi="Segoe UI" w:cs="Segoe UI"/>
          <w:b/>
          <w:bCs/>
          <w:color w:val="1E1E1E"/>
          <w:sz w:val="36"/>
          <w:szCs w:val="36"/>
        </w:rPr>
        <w:br/>
      </w:r>
      <w:r w:rsidRPr="006F05BC">
        <w:rPr>
          <w:rFonts w:ascii="Segoe UI" w:hAnsi="Segoe UI" w:cs="Segoe UI"/>
          <w:color w:val="1E1E1E"/>
          <w:sz w:val="22"/>
          <w:szCs w:val="22"/>
        </w:rPr>
        <w:t>Thank you for your participation thus far. Next</w:t>
      </w:r>
      <w:r w:rsidR="004363D0">
        <w:rPr>
          <w:rFonts w:ascii="Segoe UI" w:hAnsi="Segoe UI" w:cs="Segoe UI"/>
          <w:color w:val="1E1E1E"/>
          <w:sz w:val="22"/>
          <w:szCs w:val="22"/>
        </w:rPr>
        <w:t>,</w:t>
      </w:r>
      <w:r w:rsidRPr="006F05BC">
        <w:rPr>
          <w:rFonts w:ascii="Segoe UI" w:hAnsi="Segoe UI" w:cs="Segoe UI"/>
          <w:color w:val="1E1E1E"/>
          <w:sz w:val="22"/>
          <w:szCs w:val="22"/>
        </w:rPr>
        <w:t xml:space="preserve"> you will answer some questions that will help me to understand a different aspect of your spatial ability. Prior research shows that there are different types of spatial ability, and these differences mean some people will find these questions easier while others will find them more difficult. Please read the instructions carefully. </w:t>
      </w:r>
      <w:ins w:id="51" w:author="Theresa Libby" w:date="2024-07-19T10:25:00Z" w16du:dateUtc="2024-07-19T14:25:00Z">
        <w:r w:rsidR="00527FD1" w:rsidRPr="00527FD1">
          <w:rPr>
            <w:rFonts w:ascii="Segoe UI" w:hAnsi="Segoe UI" w:cs="Segoe UI"/>
            <w:b/>
            <w:bCs/>
            <w:color w:val="1E1E1E"/>
            <w:sz w:val="22"/>
            <w:szCs w:val="22"/>
            <w:rPrChange w:id="52" w:author="Theresa Libby" w:date="2024-07-19T10:25:00Z" w16du:dateUtc="2024-07-19T14:25:00Z">
              <w:rPr>
                <w:rFonts w:ascii="Segoe UI" w:hAnsi="Segoe UI" w:cs="Segoe UI"/>
                <w:color w:val="1E1E1E"/>
                <w:sz w:val="22"/>
                <w:szCs w:val="22"/>
              </w:rPr>
            </w:rPrChange>
          </w:rPr>
          <w:t xml:space="preserve">In addition to the fixed payment of $4, </w:t>
        </w:r>
      </w:ins>
      <w:commentRangeStart w:id="53"/>
      <w:commentRangeStart w:id="54"/>
      <w:del w:id="55" w:author="Theresa Libby" w:date="2024-07-19T10:23:00Z" w16du:dateUtc="2024-07-19T14:23:00Z">
        <w:r w:rsidRPr="00527FD1" w:rsidDel="000F4561">
          <w:rPr>
            <w:rFonts w:ascii="Segoe UI" w:hAnsi="Segoe UI" w:cs="Segoe UI"/>
            <w:b/>
            <w:bCs/>
            <w:color w:val="1E1E1E"/>
            <w:sz w:val="22"/>
            <w:szCs w:val="22"/>
          </w:rPr>
          <w:delText xml:space="preserve">You may not leave the test </w:delText>
        </w:r>
      </w:del>
      <w:ins w:id="56" w:author="Kelly Wellman [2]" w:date="2024-07-18T12:41:00Z" w16du:dateUtc="2024-07-18T19:41:00Z">
        <w:del w:id="57" w:author="Theresa Libby" w:date="2024-07-19T10:23:00Z" w16du:dateUtc="2024-07-19T14:23:00Z">
          <w:r w:rsidR="00617ED0" w:rsidRPr="00527FD1" w:rsidDel="000F4561">
            <w:rPr>
              <w:rFonts w:ascii="Segoe UI" w:hAnsi="Segoe UI" w:cs="Segoe UI"/>
              <w:b/>
              <w:bCs/>
              <w:color w:val="1E1E1E"/>
              <w:sz w:val="22"/>
              <w:szCs w:val="22"/>
            </w:rPr>
            <w:delText xml:space="preserve">progress to the next section </w:delText>
          </w:r>
        </w:del>
      </w:ins>
      <w:del w:id="58" w:author="Theresa Libby" w:date="2024-07-19T10:23:00Z" w16du:dateUtc="2024-07-19T14:23:00Z">
        <w:r w:rsidRPr="00527FD1" w:rsidDel="000F4561">
          <w:rPr>
            <w:rFonts w:ascii="Segoe UI" w:hAnsi="Segoe UI" w:cs="Segoe UI"/>
            <w:b/>
            <w:bCs/>
            <w:color w:val="1E1E1E"/>
            <w:sz w:val="22"/>
            <w:szCs w:val="22"/>
          </w:rPr>
          <w:delText>until the 3 minutes are up, so it is in your interest to complete the test to the best of your ability.</w:delText>
        </w:r>
        <w:commentRangeEnd w:id="53"/>
        <w:r w:rsidR="00BD3DCE" w:rsidRPr="00527FD1" w:rsidDel="000F4561">
          <w:rPr>
            <w:rStyle w:val="CommentReference"/>
            <w:rFonts w:ascii="Courier" w:hAnsi="Courier"/>
            <w:b/>
            <w:bCs/>
            <w:lang w:val="en-US" w:eastAsia="en-US"/>
            <w:rPrChange w:id="59" w:author="Theresa Libby" w:date="2024-07-19T10:25:00Z" w16du:dateUtc="2024-07-19T14:25:00Z">
              <w:rPr>
                <w:rStyle w:val="CommentReference"/>
                <w:rFonts w:ascii="Courier" w:hAnsi="Courier"/>
                <w:lang w:val="en-US" w:eastAsia="en-US"/>
              </w:rPr>
            </w:rPrChange>
          </w:rPr>
          <w:commentReference w:id="53"/>
        </w:r>
        <w:commentRangeEnd w:id="54"/>
        <w:r w:rsidR="00617ED0" w:rsidRPr="00527FD1" w:rsidDel="000F4561">
          <w:rPr>
            <w:rStyle w:val="CommentReference"/>
            <w:rFonts w:ascii="Courier" w:hAnsi="Courier"/>
            <w:b/>
            <w:bCs/>
            <w:lang w:val="en-US" w:eastAsia="en-US"/>
            <w:rPrChange w:id="60" w:author="Theresa Libby" w:date="2024-07-19T10:25:00Z" w16du:dateUtc="2024-07-19T14:25:00Z">
              <w:rPr>
                <w:rStyle w:val="CommentReference"/>
                <w:rFonts w:ascii="Courier" w:hAnsi="Courier"/>
                <w:lang w:val="en-US" w:eastAsia="en-US"/>
              </w:rPr>
            </w:rPrChange>
          </w:rPr>
          <w:commentReference w:id="54"/>
        </w:r>
        <w:r w:rsidRPr="00527FD1" w:rsidDel="000F4561">
          <w:rPr>
            <w:rFonts w:ascii="Segoe UI" w:hAnsi="Segoe UI" w:cs="Segoe UI"/>
            <w:b/>
            <w:bCs/>
            <w:color w:val="1E1E1E"/>
            <w:sz w:val="22"/>
            <w:szCs w:val="22"/>
          </w:rPr>
          <w:delText> </w:delText>
        </w:r>
      </w:del>
      <w:ins w:id="61" w:author="Theresa Libby" w:date="2024-07-19T10:25:00Z" w16du:dateUtc="2024-07-19T14:25:00Z">
        <w:r w:rsidR="00527FD1" w:rsidRPr="00527FD1">
          <w:rPr>
            <w:rFonts w:ascii="Segoe UI" w:hAnsi="Segoe UI" w:cs="Segoe UI"/>
            <w:b/>
            <w:bCs/>
            <w:color w:val="1E1E1E"/>
            <w:sz w:val="22"/>
            <w:szCs w:val="22"/>
          </w:rPr>
          <w:t>y</w:t>
        </w:r>
      </w:ins>
      <w:del w:id="62" w:author="Theresa Libby" w:date="2024-07-19T10:25:00Z" w16du:dateUtc="2024-07-19T14:25:00Z">
        <w:r w:rsidR="008A509A" w:rsidRPr="00527FD1" w:rsidDel="00527FD1">
          <w:rPr>
            <w:rFonts w:ascii="Segoe UI" w:hAnsi="Segoe UI" w:cs="Segoe UI"/>
            <w:b/>
            <w:bCs/>
            <w:color w:val="1E1E1E"/>
            <w:sz w:val="22"/>
            <w:szCs w:val="22"/>
          </w:rPr>
          <w:delText>Y</w:delText>
        </w:r>
      </w:del>
      <w:r w:rsidRPr="00527FD1">
        <w:rPr>
          <w:rFonts w:ascii="Segoe UI" w:hAnsi="Segoe UI" w:cs="Segoe UI"/>
          <w:b/>
          <w:bCs/>
          <w:color w:val="1E1E1E"/>
          <w:sz w:val="22"/>
          <w:szCs w:val="22"/>
        </w:rPr>
        <w:t>ou will receive a bonus of $0.</w:t>
      </w:r>
      <w:r w:rsidR="008A509A" w:rsidRPr="00527FD1">
        <w:rPr>
          <w:rFonts w:ascii="Segoe UI" w:hAnsi="Segoe UI" w:cs="Segoe UI"/>
          <w:b/>
          <w:bCs/>
          <w:color w:val="1E1E1E"/>
          <w:sz w:val="22"/>
          <w:szCs w:val="22"/>
        </w:rPr>
        <w:t>05</w:t>
      </w:r>
      <w:r w:rsidRPr="00527FD1">
        <w:rPr>
          <w:rFonts w:ascii="Segoe UI" w:hAnsi="Segoe UI" w:cs="Segoe UI"/>
          <w:b/>
          <w:bCs/>
          <w:color w:val="1E1E1E"/>
          <w:sz w:val="22"/>
          <w:szCs w:val="22"/>
        </w:rPr>
        <w:t xml:space="preserve"> for each correct answer </w:t>
      </w:r>
      <w:del w:id="63" w:author="Theresa Libby" w:date="2024-07-19T10:26:00Z" w16du:dateUtc="2024-07-19T14:26:00Z">
        <w:r w:rsidRPr="00527FD1" w:rsidDel="00527FD1">
          <w:rPr>
            <w:rFonts w:ascii="Segoe UI" w:hAnsi="Segoe UI" w:cs="Segoe UI"/>
            <w:b/>
            <w:bCs/>
            <w:color w:val="1E1E1E"/>
            <w:sz w:val="22"/>
            <w:szCs w:val="22"/>
          </w:rPr>
          <w:delText>on the spatial ability tests</w:delText>
        </w:r>
      </w:del>
      <w:ins w:id="64" w:author="Theresa Libby" w:date="2024-07-19T10:26:00Z" w16du:dateUtc="2024-07-19T14:26:00Z">
        <w:r w:rsidR="00527FD1">
          <w:rPr>
            <w:rFonts w:ascii="Segoe UI" w:hAnsi="Segoe UI" w:cs="Segoe UI"/>
            <w:b/>
            <w:bCs/>
            <w:color w:val="1E1E1E"/>
            <w:sz w:val="22"/>
            <w:szCs w:val="22"/>
          </w:rPr>
          <w:t>provided below</w:t>
        </w:r>
      </w:ins>
      <w:r w:rsidRPr="00527FD1">
        <w:rPr>
          <w:rFonts w:ascii="Segoe UI" w:hAnsi="Segoe UI" w:cs="Segoe UI"/>
          <w:b/>
          <w:bCs/>
          <w:color w:val="1E1E1E"/>
          <w:sz w:val="22"/>
          <w:szCs w:val="22"/>
        </w:rPr>
        <w:t>.</w:t>
      </w:r>
      <w:r w:rsidRPr="00527FD1">
        <w:rPr>
          <w:rFonts w:ascii="Segoe UI" w:hAnsi="Segoe UI" w:cs="Segoe UI"/>
          <w:b/>
          <w:bCs/>
          <w:color w:val="1E1E1E"/>
          <w:sz w:val="22"/>
          <w:szCs w:val="22"/>
        </w:rPr>
        <w:br/>
      </w:r>
      <w:r w:rsidRPr="00527FD1">
        <w:rPr>
          <w:rFonts w:ascii="Segoe UI" w:hAnsi="Segoe UI" w:cs="Segoe UI"/>
          <w:color w:val="1E1E1E"/>
          <w:sz w:val="22"/>
          <w:szCs w:val="22"/>
        </w:rPr>
        <w:br/>
      </w:r>
      <w:r w:rsidRPr="006F05BC">
        <w:rPr>
          <w:rFonts w:ascii="Segoe UI" w:hAnsi="Segoe UI" w:cs="Segoe UI"/>
          <w:color w:val="1E1E1E"/>
          <w:sz w:val="22"/>
          <w:szCs w:val="22"/>
        </w:rPr>
        <w:t>This is a test of your ability to see differences in figures. Look at the 5 triangle-shaped cards drawn below. </w:t>
      </w:r>
    </w:p>
    <w:p w14:paraId="413F57B1" w14:textId="68846198"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fldChar w:fldCharType="begin"/>
      </w:r>
      <w:r w:rsidR="005B2FFB">
        <w:rPr>
          <w:rFonts w:ascii="Segoe UI" w:hAnsi="Segoe UI" w:cs="Segoe UI"/>
          <w:b/>
          <w:bCs/>
          <w:color w:val="1E1E1E"/>
          <w:sz w:val="22"/>
          <w:szCs w:val="22"/>
        </w:rPr>
        <w:instrText xml:space="preserve"> INCLUDEPICTURE "https://ucf-my.sharepoint.com/Users/kellywellman/Library/Group%20Containers/UBF8T346G9.ms/WebArchiveCopyPasteTempFiles/com.microsoft.Word/MEBH6IW_o.jpg" \* MERGEFORMAT </w:instrText>
      </w:r>
      <w:r w:rsidRPr="007454AE">
        <w:rPr>
          <w:rFonts w:ascii="Segoe UI" w:hAnsi="Segoe UI" w:cs="Segoe UI"/>
          <w:b/>
          <w:bCs/>
          <w:color w:val="1E1E1E"/>
          <w:sz w:val="22"/>
          <w:szCs w:val="22"/>
        </w:rPr>
        <w:fldChar w:fldCharType="separate"/>
      </w:r>
      <w:r w:rsidRPr="007454AE">
        <w:rPr>
          <w:rFonts w:ascii="Segoe UI" w:hAnsi="Segoe UI" w:cs="Segoe UI"/>
          <w:b/>
          <w:bCs/>
          <w:noProof/>
          <w:color w:val="1E1E1E"/>
          <w:sz w:val="22"/>
          <w:szCs w:val="22"/>
        </w:rPr>
        <w:drawing>
          <wp:inline distT="0" distB="0" distL="0" distR="0" wp14:anchorId="4D42D0F8" wp14:editId="1757AB3D">
            <wp:extent cx="5727700" cy="889000"/>
            <wp:effectExtent l="0" t="0" r="0" b="0"/>
            <wp:docPr id="1063903170" name="Picture 2" descr="A black tri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03170" name="Picture 2" descr="A black triangle with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889000"/>
                    </a:xfrm>
                    <a:prstGeom prst="rect">
                      <a:avLst/>
                    </a:prstGeom>
                    <a:noFill/>
                    <a:ln>
                      <a:noFill/>
                    </a:ln>
                  </pic:spPr>
                </pic:pic>
              </a:graphicData>
            </a:graphic>
          </wp:inline>
        </w:drawing>
      </w:r>
      <w:r w:rsidRPr="007454AE">
        <w:rPr>
          <w:rFonts w:ascii="Segoe UI" w:hAnsi="Segoe UI" w:cs="Segoe UI"/>
          <w:b/>
          <w:bCs/>
          <w:color w:val="1E1E1E"/>
          <w:sz w:val="22"/>
          <w:szCs w:val="22"/>
        </w:rPr>
        <w:fldChar w:fldCharType="end"/>
      </w:r>
    </w:p>
    <w:p w14:paraId="3613F7B2" w14:textId="77777777" w:rsidR="007454AE" w:rsidRPr="006F05BC" w:rsidRDefault="007454AE" w:rsidP="007454AE">
      <w:pPr>
        <w:pStyle w:val="NormalWeb"/>
        <w:spacing w:before="0" w:beforeAutospacing="0" w:line="480" w:lineRule="atLeast"/>
        <w:rPr>
          <w:rFonts w:ascii="Segoe UI" w:hAnsi="Segoe UI" w:cs="Segoe UI"/>
          <w:color w:val="1E1E1E"/>
          <w:sz w:val="22"/>
          <w:szCs w:val="22"/>
        </w:rPr>
      </w:pPr>
      <w:proofErr w:type="gramStart"/>
      <w:r w:rsidRPr="006F05BC">
        <w:rPr>
          <w:rFonts w:ascii="Segoe UI" w:hAnsi="Segoe UI" w:cs="Segoe UI"/>
          <w:color w:val="1E1E1E"/>
          <w:sz w:val="22"/>
          <w:szCs w:val="22"/>
        </w:rPr>
        <w:t>All of</w:t>
      </w:r>
      <w:proofErr w:type="gramEnd"/>
      <w:r w:rsidRPr="006F05BC">
        <w:rPr>
          <w:rFonts w:ascii="Segoe UI" w:hAnsi="Segoe UI" w:cs="Segoe UI"/>
          <w:color w:val="1E1E1E"/>
          <w:sz w:val="22"/>
          <w:szCs w:val="22"/>
        </w:rPr>
        <w:t xml:space="preserve"> these drawings are of the</w:t>
      </w:r>
      <w:r w:rsidRPr="006F05BC">
        <w:rPr>
          <w:rStyle w:val="apple-converted-space"/>
          <w:rFonts w:ascii="Segoe UI" w:eastAsiaTheme="majorEastAsia" w:hAnsi="Segoe UI" w:cs="Segoe UI"/>
          <w:color w:val="1E1E1E"/>
          <w:sz w:val="22"/>
          <w:szCs w:val="22"/>
        </w:rPr>
        <w:t> </w:t>
      </w:r>
      <w:r w:rsidRPr="004363D0">
        <w:rPr>
          <w:rStyle w:val="Strong"/>
          <w:rFonts w:ascii="Segoe UI" w:eastAsiaTheme="majorEastAsia" w:hAnsi="Segoe UI" w:cs="Segoe UI"/>
          <w:bCs w:val="0"/>
          <w:color w:val="1E1E1E"/>
          <w:sz w:val="22"/>
          <w:szCs w:val="22"/>
        </w:rPr>
        <w:t>same</w:t>
      </w:r>
      <w:r w:rsidRPr="006F05BC">
        <w:rPr>
          <w:rStyle w:val="apple-converted-space"/>
          <w:rFonts w:ascii="Segoe UI" w:eastAsiaTheme="majorEastAsia" w:hAnsi="Segoe UI" w:cs="Segoe UI"/>
          <w:color w:val="1E1E1E"/>
          <w:sz w:val="22"/>
          <w:szCs w:val="22"/>
        </w:rPr>
        <w:t> </w:t>
      </w:r>
      <w:r w:rsidRPr="006F05BC">
        <w:rPr>
          <w:rFonts w:ascii="Segoe UI" w:hAnsi="Segoe UI" w:cs="Segoe UI"/>
          <w:color w:val="1E1E1E"/>
          <w:sz w:val="22"/>
          <w:szCs w:val="22"/>
        </w:rPr>
        <w:t>card, which has been slid around into different positions on the page.</w:t>
      </w:r>
    </w:p>
    <w:p w14:paraId="37122BB3" w14:textId="2F2BBFCC" w:rsidR="007454AE" w:rsidRPr="006F05BC" w:rsidRDefault="007454AE" w:rsidP="007454AE">
      <w:pPr>
        <w:pStyle w:val="NormalWeb"/>
        <w:spacing w:before="0" w:beforeAutospacing="0" w:line="480" w:lineRule="atLeast"/>
        <w:rPr>
          <w:rFonts w:ascii="Segoe UI" w:hAnsi="Segoe UI" w:cs="Segoe UI"/>
          <w:color w:val="1E1E1E"/>
          <w:sz w:val="22"/>
          <w:szCs w:val="22"/>
        </w:rPr>
      </w:pPr>
      <w:r w:rsidRPr="006F05BC">
        <w:rPr>
          <w:rFonts w:ascii="Segoe UI" w:hAnsi="Segoe UI" w:cs="Segoe UI"/>
          <w:color w:val="1E1E1E"/>
          <w:sz w:val="22"/>
          <w:szCs w:val="22"/>
        </w:rPr>
        <w:t xml:space="preserve">You will have 3 minutes for each of the two parts of this test. Each part has 1 page. </w:t>
      </w:r>
    </w:p>
    <w:p w14:paraId="4F23492B" w14:textId="265987DD"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6F05BC">
        <w:rPr>
          <w:rFonts w:ascii="Segoe UI" w:hAnsi="Segoe UI" w:cs="Segoe UI"/>
          <w:color w:val="1E1E1E"/>
          <w:sz w:val="22"/>
          <w:szCs w:val="22"/>
        </w:rPr>
        <w:t>Now look at the 2 cards below:</w:t>
      </w:r>
      <w:r w:rsidRPr="006F05BC">
        <w:rPr>
          <w:rFonts w:ascii="Segoe UI" w:hAnsi="Segoe UI" w:cs="Segoe UI"/>
          <w:color w:val="1E1E1E"/>
          <w:sz w:val="22"/>
          <w:szCs w:val="22"/>
        </w:rPr>
        <w:br/>
      </w:r>
      <w:r w:rsidRPr="007454AE">
        <w:rPr>
          <w:rFonts w:ascii="Segoe UI" w:hAnsi="Segoe UI" w:cs="Segoe UI"/>
          <w:b/>
          <w:bCs/>
          <w:color w:val="1E1E1E"/>
          <w:sz w:val="22"/>
          <w:szCs w:val="22"/>
        </w:rPr>
        <w:br/>
      </w:r>
      <w:r w:rsidRPr="007454AE">
        <w:rPr>
          <w:rFonts w:ascii="Segoe UI" w:hAnsi="Segoe UI" w:cs="Segoe UI"/>
          <w:b/>
          <w:bCs/>
          <w:color w:val="1E1E1E"/>
          <w:sz w:val="22"/>
          <w:szCs w:val="22"/>
        </w:rPr>
        <w:fldChar w:fldCharType="begin"/>
      </w:r>
      <w:r w:rsidR="005B2FFB">
        <w:rPr>
          <w:rFonts w:ascii="Segoe UI" w:hAnsi="Segoe UI" w:cs="Segoe UI"/>
          <w:b/>
          <w:bCs/>
          <w:color w:val="1E1E1E"/>
          <w:sz w:val="22"/>
          <w:szCs w:val="22"/>
        </w:rPr>
        <w:instrText xml:space="preserve"> INCLUDEPICTURE "https://ucf-my.sharepoint.com/Users/kellywellman/Library/Group%20Containers/UBF8T346G9.ms/WebArchiveCopyPasteTempFiles/com.microsoft.Word/MEBH6IU_o.jpg" \* MERGEFORMAT </w:instrText>
      </w:r>
      <w:r w:rsidRPr="007454AE">
        <w:rPr>
          <w:rFonts w:ascii="Segoe UI" w:hAnsi="Segoe UI" w:cs="Segoe UI"/>
          <w:b/>
          <w:bCs/>
          <w:color w:val="1E1E1E"/>
          <w:sz w:val="22"/>
          <w:szCs w:val="22"/>
        </w:rPr>
        <w:fldChar w:fldCharType="separate"/>
      </w:r>
      <w:r w:rsidRPr="007454AE">
        <w:rPr>
          <w:rFonts w:ascii="Segoe UI" w:hAnsi="Segoe UI" w:cs="Segoe UI"/>
          <w:b/>
          <w:bCs/>
          <w:noProof/>
          <w:color w:val="1E1E1E"/>
          <w:sz w:val="22"/>
          <w:szCs w:val="22"/>
        </w:rPr>
        <w:drawing>
          <wp:inline distT="0" distB="0" distL="0" distR="0" wp14:anchorId="19510147" wp14:editId="743B8433">
            <wp:extent cx="1667933" cy="937118"/>
            <wp:effectExtent l="0" t="0" r="0" b="3175"/>
            <wp:docPr id="1559668015" name="Picture 1" descr="A couple of black tri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8015" name="Picture 1" descr="A couple of black triangl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7605" cy="965026"/>
                    </a:xfrm>
                    <a:prstGeom prst="rect">
                      <a:avLst/>
                    </a:prstGeom>
                    <a:noFill/>
                    <a:ln>
                      <a:noFill/>
                    </a:ln>
                  </pic:spPr>
                </pic:pic>
              </a:graphicData>
            </a:graphic>
          </wp:inline>
        </w:drawing>
      </w:r>
      <w:r w:rsidRPr="007454AE">
        <w:rPr>
          <w:rFonts w:ascii="Segoe UI" w:hAnsi="Segoe UI" w:cs="Segoe UI"/>
          <w:b/>
          <w:bCs/>
          <w:color w:val="1E1E1E"/>
          <w:sz w:val="22"/>
          <w:szCs w:val="22"/>
        </w:rPr>
        <w:fldChar w:fldCharType="end"/>
      </w:r>
    </w:p>
    <w:p w14:paraId="17BAD9FB"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t>These two cards are not alike. The first cannot be made to look like the second by sliding it around on the page. It would have to be flipped over or made differently.</w:t>
      </w:r>
    </w:p>
    <w:p w14:paraId="7649201D"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lastRenderedPageBreak/>
        <w:t>Each problem in this test consists of one figure on top and eight below. You are to decide whether each of the eight figures below is the</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same as</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or</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different from</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the figure on top. </w:t>
      </w:r>
    </w:p>
    <w:p w14:paraId="6E61DFA2" w14:textId="77777777" w:rsidR="007454AE" w:rsidRPr="007454AE" w:rsidRDefault="007454AE" w:rsidP="007454AE">
      <w:pPr>
        <w:pStyle w:val="NormalWeb"/>
        <w:spacing w:before="0" w:beforeAutospacing="0" w:line="480" w:lineRule="atLeast"/>
        <w:rPr>
          <w:rFonts w:ascii="Segoe UI" w:hAnsi="Segoe UI" w:cs="Segoe UI"/>
          <w:b/>
          <w:bCs/>
          <w:color w:val="1E1E1E"/>
          <w:sz w:val="22"/>
          <w:szCs w:val="22"/>
        </w:rPr>
      </w:pPr>
      <w:r w:rsidRPr="007454AE">
        <w:rPr>
          <w:rFonts w:ascii="Segoe UI" w:hAnsi="Segoe UI" w:cs="Segoe UI"/>
          <w:b/>
          <w:bCs/>
          <w:color w:val="1E1E1E"/>
          <w:sz w:val="22"/>
          <w:szCs w:val="22"/>
        </w:rPr>
        <w:t>Mark the box beside Same if the figure is the</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same</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as the one on top. Mark the box beside Different if the figure is</w:t>
      </w:r>
      <w:r w:rsidRPr="007454AE">
        <w:rPr>
          <w:rStyle w:val="apple-converted-space"/>
          <w:rFonts w:ascii="Segoe UI" w:eastAsiaTheme="majorEastAsia" w:hAnsi="Segoe UI" w:cs="Segoe UI"/>
          <w:b/>
          <w:bCs/>
          <w:color w:val="1E1E1E"/>
          <w:sz w:val="22"/>
          <w:szCs w:val="22"/>
        </w:rPr>
        <w:t> </w:t>
      </w:r>
      <w:r w:rsidRPr="007454AE">
        <w:rPr>
          <w:rStyle w:val="Strong"/>
          <w:rFonts w:ascii="Segoe UI" w:eastAsiaTheme="majorEastAsia" w:hAnsi="Segoe UI" w:cs="Segoe UI"/>
          <w:color w:val="1E1E1E"/>
          <w:sz w:val="22"/>
          <w:szCs w:val="22"/>
        </w:rPr>
        <w:t>different</w:t>
      </w:r>
      <w:r w:rsidRPr="007454AE">
        <w:rPr>
          <w:rStyle w:val="apple-converted-space"/>
          <w:rFonts w:ascii="Segoe UI" w:eastAsiaTheme="majorEastAsia" w:hAnsi="Segoe UI" w:cs="Segoe UI"/>
          <w:b/>
          <w:bCs/>
          <w:color w:val="1E1E1E"/>
          <w:sz w:val="22"/>
          <w:szCs w:val="22"/>
        </w:rPr>
        <w:t> </w:t>
      </w:r>
      <w:r w:rsidRPr="007454AE">
        <w:rPr>
          <w:rFonts w:ascii="Segoe UI" w:hAnsi="Segoe UI" w:cs="Segoe UI"/>
          <w:b/>
          <w:bCs/>
          <w:color w:val="1E1E1E"/>
          <w:sz w:val="22"/>
          <w:szCs w:val="22"/>
        </w:rPr>
        <w:t>from the one on top.</w:t>
      </w:r>
    </w:p>
    <w:p w14:paraId="5E1040D5" w14:textId="3C69BE2A" w:rsidR="00EB37C5" w:rsidRDefault="007454AE" w:rsidP="007454AE">
      <w:pPr>
        <w:spacing w:after="0" w:line="240" w:lineRule="auto"/>
        <w:jc w:val="center"/>
        <w:rPr>
          <w:noProof/>
          <w14:ligatures w14:val="standardContextual"/>
        </w:rPr>
      </w:pPr>
      <w:r w:rsidRPr="007454AE">
        <w:rPr>
          <w:rFonts w:ascii="Segoe UI" w:hAnsi="Segoe UI" w:cs="Segoe UI"/>
          <w:b/>
          <w:bCs/>
          <w:color w:val="1E1E1E"/>
        </w:rPr>
        <w:t>Practice on the following rows. The first row has been correctly marked for you.</w:t>
      </w:r>
      <w:r w:rsidR="00EB37C5" w:rsidRPr="007454AE">
        <w:rPr>
          <w:noProof/>
          <w14:ligatures w14:val="standardContextual"/>
        </w:rPr>
        <w:t xml:space="preserve"> </w:t>
      </w:r>
      <w:r w:rsidR="00EB37C5" w:rsidRPr="00EB37C5">
        <w:rPr>
          <w:noProof/>
          <w14:ligatures w14:val="standardContextual"/>
        </w:rPr>
        <w:t xml:space="preserve"> </w:t>
      </w:r>
      <w:r w:rsidR="00EB37C5" w:rsidRPr="00EB37C5">
        <w:rPr>
          <w:noProof/>
          <w14:ligatures w14:val="standardContextual"/>
        </w:rPr>
        <w:drawing>
          <wp:inline distT="0" distB="0" distL="0" distR="0" wp14:anchorId="40D849EC" wp14:editId="164649B2">
            <wp:extent cx="6527377" cy="3885320"/>
            <wp:effectExtent l="0" t="0" r="635" b="1270"/>
            <wp:docPr id="87419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3855" name="Picture 1" descr="A screenshot of a computer&#10;&#10;Description automatically generated"/>
                    <pic:cNvPicPr/>
                  </pic:nvPicPr>
                  <pic:blipFill>
                    <a:blip r:embed="rId25"/>
                    <a:stretch>
                      <a:fillRect/>
                    </a:stretch>
                  </pic:blipFill>
                  <pic:spPr>
                    <a:xfrm>
                      <a:off x="0" y="0"/>
                      <a:ext cx="6575932" cy="3914222"/>
                    </a:xfrm>
                    <a:prstGeom prst="rect">
                      <a:avLst/>
                    </a:prstGeom>
                  </pic:spPr>
                </pic:pic>
              </a:graphicData>
            </a:graphic>
          </wp:inline>
        </w:drawing>
      </w:r>
      <w:r w:rsidR="00EB37C5" w:rsidRPr="00EB37C5">
        <w:rPr>
          <w:noProof/>
          <w14:ligatures w14:val="standardContextual"/>
        </w:rPr>
        <w:t xml:space="preserve"> </w:t>
      </w:r>
      <w:r w:rsidR="00EB37C5" w:rsidRPr="00EB37C5">
        <w:rPr>
          <w:noProof/>
          <w14:ligatures w14:val="standardContextual"/>
        </w:rPr>
        <w:drawing>
          <wp:inline distT="0" distB="0" distL="0" distR="0" wp14:anchorId="06CE5EB5" wp14:editId="65721854">
            <wp:extent cx="5727700" cy="2345690"/>
            <wp:effectExtent l="0" t="0" r="0" b="3810"/>
            <wp:docPr id="73659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0102" name="Picture 1" descr="A screenshot of a computer&#10;&#10;Description automatically generated"/>
                    <pic:cNvPicPr/>
                  </pic:nvPicPr>
                  <pic:blipFill>
                    <a:blip r:embed="rId26"/>
                    <a:stretch>
                      <a:fillRect/>
                    </a:stretch>
                  </pic:blipFill>
                  <pic:spPr>
                    <a:xfrm>
                      <a:off x="0" y="0"/>
                      <a:ext cx="5727700" cy="2345690"/>
                    </a:xfrm>
                    <a:prstGeom prst="rect">
                      <a:avLst/>
                    </a:prstGeom>
                  </pic:spPr>
                </pic:pic>
              </a:graphicData>
            </a:graphic>
          </wp:inline>
        </w:drawing>
      </w:r>
    </w:p>
    <w:p w14:paraId="176CF0DD" w14:textId="77777777" w:rsidR="00EB37C5" w:rsidRDefault="00EB37C5">
      <w:pPr>
        <w:spacing w:after="0" w:line="240" w:lineRule="auto"/>
        <w:rPr>
          <w:noProof/>
          <w14:ligatures w14:val="standardContextual"/>
        </w:rPr>
      </w:pPr>
      <w:r>
        <w:rPr>
          <w:noProof/>
          <w14:ligatures w14:val="standardContextual"/>
        </w:rPr>
        <w:br w:type="page"/>
      </w:r>
    </w:p>
    <w:p w14:paraId="063C061A" w14:textId="60CF6AB0" w:rsidR="00EB37C5" w:rsidRDefault="00EB37C5" w:rsidP="00C30FCF">
      <w:pPr>
        <w:spacing w:after="0" w:line="240" w:lineRule="auto"/>
        <w:jc w:val="center"/>
        <w:rPr>
          <w:noProof/>
          <w14:ligatures w14:val="standardContextual"/>
        </w:rPr>
      </w:pPr>
      <w:r w:rsidRPr="00EB37C5">
        <w:rPr>
          <w:noProof/>
          <w:sz w:val="40"/>
          <w:szCs w:val="40"/>
        </w:rPr>
        <w:lastRenderedPageBreak/>
        <w:drawing>
          <wp:inline distT="0" distB="0" distL="0" distR="0" wp14:anchorId="4734091F" wp14:editId="039AB092">
            <wp:extent cx="5727700" cy="3724275"/>
            <wp:effectExtent l="0" t="0" r="0" b="0"/>
            <wp:docPr id="28093718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7189" name="Picture 1" descr="A screenshot of a test&#10;&#10;Description automatically generated"/>
                    <pic:cNvPicPr/>
                  </pic:nvPicPr>
                  <pic:blipFill>
                    <a:blip r:embed="rId27"/>
                    <a:stretch>
                      <a:fillRect/>
                    </a:stretch>
                  </pic:blipFill>
                  <pic:spPr>
                    <a:xfrm>
                      <a:off x="0" y="0"/>
                      <a:ext cx="5727700" cy="3724275"/>
                    </a:xfrm>
                    <a:prstGeom prst="rect">
                      <a:avLst/>
                    </a:prstGeom>
                  </pic:spPr>
                </pic:pic>
              </a:graphicData>
            </a:graphic>
          </wp:inline>
        </w:drawing>
      </w:r>
      <w:r w:rsidRPr="00EB37C5">
        <w:rPr>
          <w:noProof/>
          <w14:ligatures w14:val="standardContextual"/>
        </w:rPr>
        <w:t xml:space="preserve"> </w:t>
      </w:r>
      <w:r w:rsidRPr="00EB37C5">
        <w:rPr>
          <w:noProof/>
          <w:sz w:val="40"/>
          <w:szCs w:val="40"/>
        </w:rPr>
        <w:drawing>
          <wp:inline distT="0" distB="0" distL="0" distR="0" wp14:anchorId="5912DCE9" wp14:editId="0127BF1E">
            <wp:extent cx="5727700" cy="3724275"/>
            <wp:effectExtent l="0" t="0" r="0" b="0"/>
            <wp:docPr id="10908541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414" name="Picture 1" descr="A screenshot of a test&#10;&#10;Description automatically generated"/>
                    <pic:cNvPicPr/>
                  </pic:nvPicPr>
                  <pic:blipFill>
                    <a:blip r:embed="rId28"/>
                    <a:stretch>
                      <a:fillRect/>
                    </a:stretch>
                  </pic:blipFill>
                  <pic:spPr>
                    <a:xfrm>
                      <a:off x="0" y="0"/>
                      <a:ext cx="5727700" cy="3724275"/>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lastRenderedPageBreak/>
        <w:drawing>
          <wp:inline distT="0" distB="0" distL="0" distR="0" wp14:anchorId="66228157" wp14:editId="084D98DF">
            <wp:extent cx="5727700" cy="3543300"/>
            <wp:effectExtent l="0" t="0" r="0" b="0"/>
            <wp:docPr id="1622448526"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48526" name="Picture 1" descr="A screenshot of a computer test&#10;&#10;Description automatically generated"/>
                    <pic:cNvPicPr/>
                  </pic:nvPicPr>
                  <pic:blipFill>
                    <a:blip r:embed="rId29"/>
                    <a:stretch>
                      <a:fillRect/>
                    </a:stretch>
                  </pic:blipFill>
                  <pic:spPr>
                    <a:xfrm>
                      <a:off x="0" y="0"/>
                      <a:ext cx="5727700" cy="3543300"/>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drawing>
          <wp:inline distT="0" distB="0" distL="0" distR="0" wp14:anchorId="17A6012C" wp14:editId="1AEA0CAB">
            <wp:extent cx="5727700" cy="3543300"/>
            <wp:effectExtent l="0" t="0" r="0" b="0"/>
            <wp:docPr id="1211391774"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1774" name="Picture 1" descr="A screenshot of a computer test&#10;&#10;Description automatically generated"/>
                    <pic:cNvPicPr/>
                  </pic:nvPicPr>
                  <pic:blipFill>
                    <a:blip r:embed="rId30"/>
                    <a:stretch>
                      <a:fillRect/>
                    </a:stretch>
                  </pic:blipFill>
                  <pic:spPr>
                    <a:xfrm>
                      <a:off x="0" y="0"/>
                      <a:ext cx="5727700" cy="3543300"/>
                    </a:xfrm>
                    <a:prstGeom prst="rect">
                      <a:avLst/>
                    </a:prstGeom>
                  </pic:spPr>
                </pic:pic>
              </a:graphicData>
            </a:graphic>
          </wp:inline>
        </w:drawing>
      </w:r>
      <w:r w:rsidRPr="00EB37C5">
        <w:rPr>
          <w:noProof/>
          <w14:ligatures w14:val="standardContextual"/>
        </w:rPr>
        <w:t xml:space="preserve"> </w:t>
      </w:r>
      <w:r w:rsidRPr="00EB37C5">
        <w:rPr>
          <w:noProof/>
          <w14:ligatures w14:val="standardContextual"/>
        </w:rPr>
        <w:lastRenderedPageBreak/>
        <w:drawing>
          <wp:inline distT="0" distB="0" distL="0" distR="0" wp14:anchorId="00E1F1F9" wp14:editId="6336C668">
            <wp:extent cx="5727700" cy="3543300"/>
            <wp:effectExtent l="0" t="0" r="0" b="0"/>
            <wp:docPr id="9585467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6735" name="Picture 1" descr="A screenshot of a test&#10;&#10;Description automatically generated"/>
                    <pic:cNvPicPr/>
                  </pic:nvPicPr>
                  <pic:blipFill>
                    <a:blip r:embed="rId31"/>
                    <a:stretch>
                      <a:fillRect/>
                    </a:stretch>
                  </pic:blipFill>
                  <pic:spPr>
                    <a:xfrm>
                      <a:off x="0" y="0"/>
                      <a:ext cx="5727700" cy="3543300"/>
                    </a:xfrm>
                    <a:prstGeom prst="rect">
                      <a:avLst/>
                    </a:prstGeom>
                  </pic:spPr>
                </pic:pic>
              </a:graphicData>
            </a:graphic>
          </wp:inline>
        </w:drawing>
      </w:r>
    </w:p>
    <w:p w14:paraId="103CCAFD" w14:textId="77777777" w:rsidR="00EB37C5" w:rsidRDefault="00EB37C5">
      <w:pPr>
        <w:spacing w:after="0" w:line="240" w:lineRule="auto"/>
        <w:rPr>
          <w:noProof/>
          <w14:ligatures w14:val="standardContextual"/>
        </w:rPr>
      </w:pPr>
      <w:r>
        <w:rPr>
          <w:noProof/>
          <w14:ligatures w14:val="standardContextual"/>
        </w:rPr>
        <w:br w:type="page"/>
      </w:r>
    </w:p>
    <w:p w14:paraId="3F1697EE" w14:textId="7D7B4304" w:rsidR="00B93971" w:rsidRPr="00C30FCF" w:rsidRDefault="00021D2C" w:rsidP="00C30FCF">
      <w:pPr>
        <w:spacing w:after="0" w:line="240" w:lineRule="auto"/>
        <w:jc w:val="center"/>
        <w:rPr>
          <w:sz w:val="40"/>
          <w:szCs w:val="40"/>
        </w:rPr>
      </w:pPr>
      <w:r w:rsidRPr="00021D2C">
        <w:rPr>
          <w:noProof/>
          <w:sz w:val="40"/>
          <w:szCs w:val="40"/>
        </w:rPr>
        <w:lastRenderedPageBreak/>
        <w:drawing>
          <wp:inline distT="0" distB="0" distL="0" distR="0" wp14:anchorId="01D2EA9B" wp14:editId="32F1F875">
            <wp:extent cx="5727700" cy="3734435"/>
            <wp:effectExtent l="0" t="0" r="0" b="0"/>
            <wp:docPr id="209828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84297" name="Picture 1" descr="A screenshot of a computer&#10;&#10;Description automatically generated"/>
                    <pic:cNvPicPr/>
                  </pic:nvPicPr>
                  <pic:blipFill>
                    <a:blip r:embed="rId32"/>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sz w:val="40"/>
          <w:szCs w:val="40"/>
        </w:rPr>
        <w:drawing>
          <wp:inline distT="0" distB="0" distL="0" distR="0" wp14:anchorId="3F961DE6" wp14:editId="08F38A7C">
            <wp:extent cx="5727700" cy="3734435"/>
            <wp:effectExtent l="0" t="0" r="0" b="0"/>
            <wp:docPr id="81280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4" name="Picture 1" descr="A screenshot of a computer&#10;&#10;Description automatically generated"/>
                    <pic:cNvPicPr/>
                  </pic:nvPicPr>
                  <pic:blipFill>
                    <a:blip r:embed="rId33"/>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lastRenderedPageBreak/>
        <w:drawing>
          <wp:inline distT="0" distB="0" distL="0" distR="0" wp14:anchorId="70D8FE60" wp14:editId="1CFD2A60">
            <wp:extent cx="5727700" cy="3734435"/>
            <wp:effectExtent l="0" t="0" r="0" b="0"/>
            <wp:docPr id="25106824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68242" name="Picture 1" descr="A screenshot of a test&#10;&#10;Description automatically generated"/>
                    <pic:cNvPicPr/>
                  </pic:nvPicPr>
                  <pic:blipFill>
                    <a:blip r:embed="rId34"/>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drawing>
          <wp:inline distT="0" distB="0" distL="0" distR="0" wp14:anchorId="14FA34CF" wp14:editId="3D863395">
            <wp:extent cx="5727700" cy="3734435"/>
            <wp:effectExtent l="0" t="0" r="0" b="0"/>
            <wp:docPr id="191081497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14978" name="Picture 1" descr="A screenshot of a test&#10;&#10;Description automatically generated"/>
                    <pic:cNvPicPr/>
                  </pic:nvPicPr>
                  <pic:blipFill>
                    <a:blip r:embed="rId35"/>
                    <a:stretch>
                      <a:fillRect/>
                    </a:stretch>
                  </pic:blipFill>
                  <pic:spPr>
                    <a:xfrm>
                      <a:off x="0" y="0"/>
                      <a:ext cx="5727700" cy="3734435"/>
                    </a:xfrm>
                    <a:prstGeom prst="rect">
                      <a:avLst/>
                    </a:prstGeom>
                  </pic:spPr>
                </pic:pic>
              </a:graphicData>
            </a:graphic>
          </wp:inline>
        </w:drawing>
      </w:r>
      <w:r w:rsidRPr="00021D2C">
        <w:rPr>
          <w:noProof/>
          <w14:ligatures w14:val="standardContextual"/>
        </w:rPr>
        <w:t xml:space="preserve"> </w:t>
      </w:r>
      <w:r w:rsidRPr="00021D2C">
        <w:rPr>
          <w:noProof/>
          <w14:ligatures w14:val="standardContextual"/>
        </w:rPr>
        <w:lastRenderedPageBreak/>
        <w:drawing>
          <wp:inline distT="0" distB="0" distL="0" distR="0" wp14:anchorId="60EA1903" wp14:editId="696CF749">
            <wp:extent cx="5727700" cy="3734435"/>
            <wp:effectExtent l="0" t="0" r="0" b="0"/>
            <wp:docPr id="119178154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1544" name="Picture 1" descr="A screenshot of a test&#10;&#10;Description automatically generated"/>
                    <pic:cNvPicPr/>
                  </pic:nvPicPr>
                  <pic:blipFill>
                    <a:blip r:embed="rId36"/>
                    <a:stretch>
                      <a:fillRect/>
                    </a:stretch>
                  </pic:blipFill>
                  <pic:spPr>
                    <a:xfrm>
                      <a:off x="0" y="0"/>
                      <a:ext cx="5727700" cy="3734435"/>
                    </a:xfrm>
                    <a:prstGeom prst="rect">
                      <a:avLst/>
                    </a:prstGeom>
                  </pic:spPr>
                </pic:pic>
              </a:graphicData>
            </a:graphic>
          </wp:inline>
        </w:drawing>
      </w:r>
    </w:p>
    <w:p w14:paraId="36F2C414" w14:textId="77777777" w:rsidR="00EC0F39" w:rsidRDefault="00EC0F39">
      <w:pPr>
        <w:spacing w:after="0" w:line="240" w:lineRule="auto"/>
        <w:rPr>
          <w:sz w:val="40"/>
          <w:szCs w:val="40"/>
        </w:rPr>
      </w:pPr>
      <w:r>
        <w:rPr>
          <w:sz w:val="40"/>
          <w:szCs w:val="40"/>
        </w:rPr>
        <w:br w:type="page"/>
      </w:r>
    </w:p>
    <w:p w14:paraId="15D10005" w14:textId="513A577E" w:rsidR="004B3201" w:rsidRDefault="004B3201" w:rsidP="00EC0F39">
      <w:r>
        <w:rPr>
          <w:sz w:val="40"/>
          <w:szCs w:val="40"/>
        </w:rPr>
        <w:lastRenderedPageBreak/>
        <w:t>Creative Thinking Exercise</w:t>
      </w:r>
    </w:p>
    <w:p w14:paraId="5B8A9CE6" w14:textId="77777777" w:rsidR="004B3201" w:rsidRDefault="004B3201" w:rsidP="00EC0F39"/>
    <w:p w14:paraId="14972183" w14:textId="11FADCBB" w:rsidR="004B3201" w:rsidRDefault="004B3201" w:rsidP="00EC0F39">
      <w:r>
        <w:t xml:space="preserve">Below, you will see a picture of a </w:t>
      </w:r>
      <w:r w:rsidR="00D46C4A">
        <w:t xml:space="preserve">common household </w:t>
      </w:r>
      <w:r>
        <w:t>brick</w:t>
      </w:r>
      <w:r w:rsidR="00D46C4A">
        <w:t>.</w:t>
      </w:r>
      <w:r>
        <w:t xml:space="preserve"> </w:t>
      </w:r>
    </w:p>
    <w:p w14:paraId="205DDD3F" w14:textId="77777777" w:rsidR="004B3201" w:rsidRDefault="004B3201" w:rsidP="00EC0F39"/>
    <w:p w14:paraId="5561CE8F" w14:textId="77777777" w:rsidR="004B3201" w:rsidRDefault="004B3201" w:rsidP="00EC0F39"/>
    <w:p w14:paraId="7EA4D911" w14:textId="2066105E" w:rsidR="004B3201" w:rsidRDefault="00C06137" w:rsidP="00EC0F39">
      <w:r>
        <w:rPr>
          <w:noProof/>
        </w:rPr>
        <w:drawing>
          <wp:inline distT="0" distB="0" distL="0" distR="0" wp14:anchorId="70F7B099" wp14:editId="653F8A8F">
            <wp:extent cx="4420870" cy="2947084"/>
            <wp:effectExtent l="0" t="0" r="0" b="5715"/>
            <wp:docPr id="1332561804"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22213" cy="2947979"/>
                    </a:xfrm>
                    <a:prstGeom prst="rect">
                      <a:avLst/>
                    </a:prstGeom>
                    <a:noFill/>
                    <a:ln>
                      <a:noFill/>
                    </a:ln>
                  </pic:spPr>
                </pic:pic>
              </a:graphicData>
            </a:graphic>
          </wp:inline>
        </w:drawing>
      </w:r>
    </w:p>
    <w:p w14:paraId="4A408B92" w14:textId="77777777" w:rsidR="004B3201" w:rsidRDefault="004B3201" w:rsidP="00EC0F39"/>
    <w:p w14:paraId="1C138FC1" w14:textId="74FC6E0E" w:rsidR="00EC0F39" w:rsidRDefault="00EC0F39" w:rsidP="00EC0F39">
      <w:r>
        <w:t xml:space="preserve">In </w:t>
      </w:r>
      <w:r w:rsidR="00C06137">
        <w:t xml:space="preserve">the next </w:t>
      </w:r>
      <w:r>
        <w:t>two minutes,</w:t>
      </w:r>
      <w:r w:rsidR="00C06137">
        <w:t xml:space="preserve"> please</w:t>
      </w:r>
      <w:r>
        <w:t xml:space="preserve"> list </w:t>
      </w:r>
      <w:r w:rsidR="00152C79">
        <w:t xml:space="preserve">in the text box below </w:t>
      </w:r>
      <w:r>
        <w:t xml:space="preserve">all the uses you can think of for </w:t>
      </w:r>
      <w:r w:rsidR="0060328F">
        <w:t>this brick</w:t>
      </w:r>
    </w:p>
    <w:p w14:paraId="357E8ED8" w14:textId="77777777" w:rsidR="00EC0F39" w:rsidRDefault="00EC0F39" w:rsidP="00EC0F39">
      <w:r>
        <w:rPr>
          <w:noProof/>
          <w14:ligatures w14:val="standardContextual"/>
        </w:rPr>
        <mc:AlternateContent>
          <mc:Choice Requires="wps">
            <w:drawing>
              <wp:anchor distT="0" distB="0" distL="114300" distR="114300" simplePos="0" relativeHeight="251662336" behindDoc="0" locked="0" layoutInCell="1" allowOverlap="1" wp14:anchorId="105771E7" wp14:editId="05B9666A">
                <wp:simplePos x="0" y="0"/>
                <wp:positionH relativeFrom="column">
                  <wp:posOffset>0</wp:posOffset>
                </wp:positionH>
                <wp:positionV relativeFrom="paragraph">
                  <wp:posOffset>-635</wp:posOffset>
                </wp:positionV>
                <wp:extent cx="4064000" cy="1739900"/>
                <wp:effectExtent l="0" t="0" r="12700" b="12700"/>
                <wp:wrapNone/>
                <wp:docPr id="1182879682" name="Rectangle 1"/>
                <wp:cNvGraphicFramePr/>
                <a:graphic xmlns:a="http://schemas.openxmlformats.org/drawingml/2006/main">
                  <a:graphicData uri="http://schemas.microsoft.com/office/word/2010/wordprocessingShape">
                    <wps:wsp>
                      <wps:cNvSpPr/>
                      <wps:spPr>
                        <a:xfrm>
                          <a:off x="0" y="0"/>
                          <a:ext cx="4064000" cy="1739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6805E" id="Rectangle 1" o:spid="_x0000_s1026" style="position:absolute;margin-left:0;margin-top:-.05pt;width:320pt;height:13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" fillcolor="white [3212]" strokecolor="#030e13 [484]" strokeweight="1pt"/>
            </w:pict>
          </mc:Fallback>
        </mc:AlternateContent>
      </w:r>
    </w:p>
    <w:p w14:paraId="206710E6" w14:textId="36F0C75D" w:rsidR="00777D62" w:rsidRDefault="00EC0F39" w:rsidP="00C30FCF">
      <w:pPr>
        <w:autoSpaceDE w:val="0"/>
        <w:autoSpaceDN w:val="0"/>
        <w:spacing w:after="0" w:line="240" w:lineRule="auto"/>
        <w:jc w:val="center"/>
        <w:rPr>
          <w:sz w:val="40"/>
          <w:szCs w:val="40"/>
        </w:rPr>
      </w:pPr>
      <w:r>
        <w:br w:type="page"/>
      </w:r>
      <w:r w:rsidR="005A0E83">
        <w:rPr>
          <w:sz w:val="40"/>
          <w:szCs w:val="40"/>
        </w:rPr>
        <w:lastRenderedPageBreak/>
        <w:t>Part B</w:t>
      </w:r>
      <w:r w:rsidR="00777D62">
        <w:rPr>
          <w:sz w:val="40"/>
          <w:szCs w:val="40"/>
        </w:rPr>
        <w:t xml:space="preserve"> </w:t>
      </w:r>
    </w:p>
    <w:p w14:paraId="214EBEC7" w14:textId="77777777" w:rsidR="00D30C5E" w:rsidRPr="00D30C5E" w:rsidRDefault="00D30C5E" w:rsidP="00D30C5E">
      <w:pPr>
        <w:autoSpaceDE w:val="0"/>
        <w:autoSpaceDN w:val="0"/>
        <w:spacing w:after="0" w:line="240" w:lineRule="auto"/>
        <w:jc w:val="center"/>
        <w:rPr>
          <w:rFonts w:ascii="Arial" w:eastAsia="Times New Roman" w:hAnsi="Arial" w:cs="Arial"/>
          <w:sz w:val="24"/>
          <w:szCs w:val="24"/>
        </w:rPr>
      </w:pPr>
    </w:p>
    <w:p w14:paraId="57B1E172" w14:textId="4E1CFE38" w:rsidR="00777D62" w:rsidRDefault="00777D62" w:rsidP="00777D62">
      <w:r>
        <w:t>In th</w:t>
      </w:r>
      <w:r w:rsidR="00D0278B">
        <w:t>e next part of this</w:t>
      </w:r>
      <w:r>
        <w:t xml:space="preserve"> study</w:t>
      </w:r>
      <w:r w:rsidR="00D0278B">
        <w:t>,</w:t>
      </w:r>
      <w:r>
        <w:t xml:space="preserve"> you are playing the role of an accounts manager at </w:t>
      </w:r>
      <w:proofErr w:type="spellStart"/>
      <w:r>
        <w:t>TechTron</w:t>
      </w:r>
      <w:proofErr w:type="spellEnd"/>
      <w:r>
        <w:t>, a global company that produces electrical components. The CFO has some questions about sales trends over the past five years and you have been asked to respond using the company’s digital dashboard.</w:t>
      </w:r>
    </w:p>
    <w:p w14:paraId="5E22A536" w14:textId="1EBD681B" w:rsidR="00777D62" w:rsidRDefault="00777D62" w:rsidP="00777D62">
      <w:r>
        <w:t>When you click “continue” at the bottom of the page</w:t>
      </w:r>
      <w:r w:rsidR="000F194C">
        <w:t xml:space="preserve">, you will be shown a digital dashboard that includes four charts detailing sales information for the last five years. You can enlarge each chart by clicking on it. You will be presented with a series of questions, and you </w:t>
      </w:r>
      <w:r>
        <w:t xml:space="preserve">should use the </w:t>
      </w:r>
      <w:r w:rsidR="001908D8">
        <w:t xml:space="preserve">information in the </w:t>
      </w:r>
      <w:r>
        <w:t xml:space="preserve">charts to respond. </w:t>
      </w:r>
    </w:p>
    <w:p w14:paraId="7228E2E7" w14:textId="42680918" w:rsidR="00777D62" w:rsidRPr="006F05BC" w:rsidDel="00121C3A" w:rsidRDefault="00777D62" w:rsidP="00777D62">
      <w:pPr>
        <w:rPr>
          <w:del w:id="65" w:author="Theresa Libby" w:date="2024-07-19T10:24:00Z" w16du:dateUtc="2024-07-19T14:24:00Z"/>
          <w:b/>
          <w:bCs/>
        </w:rPr>
      </w:pPr>
      <w:r w:rsidRPr="006F05BC">
        <w:rPr>
          <w:b/>
          <w:bCs/>
        </w:rPr>
        <w:t xml:space="preserve">You will have </w:t>
      </w:r>
      <w:r w:rsidR="00B07EA3" w:rsidRPr="006F05BC">
        <w:rPr>
          <w:b/>
          <w:bCs/>
        </w:rPr>
        <w:t>7</w:t>
      </w:r>
      <w:r w:rsidRPr="006F05BC">
        <w:rPr>
          <w:b/>
          <w:bCs/>
        </w:rPr>
        <w:t xml:space="preserve"> minutes to complete this portion of the study. </w:t>
      </w:r>
      <w:ins w:id="66" w:author="Theresa Libby" w:date="2024-07-19T10:26:00Z" w16du:dateUtc="2024-07-19T14:26:00Z">
        <w:r w:rsidR="00EE0821">
          <w:rPr>
            <w:b/>
            <w:bCs/>
          </w:rPr>
          <w:t>In addition to the $4 fixed payment, y</w:t>
        </w:r>
      </w:ins>
      <w:del w:id="67" w:author="Theresa Libby" w:date="2024-07-19T10:26:00Z" w16du:dateUtc="2024-07-19T14:26:00Z">
        <w:r w:rsidR="008A509A" w:rsidRPr="006F05BC" w:rsidDel="00EE0821">
          <w:rPr>
            <w:b/>
            <w:bCs/>
          </w:rPr>
          <w:delText>Y</w:delText>
        </w:r>
      </w:del>
      <w:r w:rsidR="008A509A" w:rsidRPr="006F05BC">
        <w:rPr>
          <w:b/>
          <w:bCs/>
        </w:rPr>
        <w:t xml:space="preserve">ou </w:t>
      </w:r>
      <w:r w:rsidRPr="006F05BC">
        <w:rPr>
          <w:b/>
          <w:bCs/>
        </w:rPr>
        <w:t>will receive a $0.</w:t>
      </w:r>
      <w:r w:rsidR="008A509A" w:rsidRPr="006F05BC">
        <w:rPr>
          <w:b/>
          <w:bCs/>
        </w:rPr>
        <w:t>05</w:t>
      </w:r>
      <w:r w:rsidRPr="006F05BC">
        <w:rPr>
          <w:b/>
          <w:bCs/>
        </w:rPr>
        <w:t xml:space="preserve"> bonus for each question you answer correctly</w:t>
      </w:r>
      <w:ins w:id="68" w:author="Theresa Libby" w:date="2024-07-19T10:26:00Z" w16du:dateUtc="2024-07-19T14:26:00Z">
        <w:r w:rsidR="00EE0821">
          <w:rPr>
            <w:b/>
            <w:bCs/>
          </w:rPr>
          <w:t xml:space="preserve"> below</w:t>
        </w:r>
      </w:ins>
      <w:del w:id="69" w:author="Kristin Badillo" w:date="2024-07-17T09:20:00Z" w16du:dateUtc="2024-07-17T13:20:00Z">
        <w:r w:rsidR="000E2054" w:rsidRPr="006F05BC" w:rsidDel="00BD3DCE">
          <w:rPr>
            <w:b/>
            <w:bCs/>
          </w:rPr>
          <w:delText xml:space="preserve"> so it i</w:delText>
        </w:r>
        <w:r w:rsidR="00195A7D" w:rsidRPr="006F05BC" w:rsidDel="00BD3DCE">
          <w:rPr>
            <w:b/>
            <w:bCs/>
          </w:rPr>
          <w:delText>s not advantageous to guess</w:delText>
        </w:r>
      </w:del>
      <w:r w:rsidR="00195A7D" w:rsidRPr="006F05BC">
        <w:rPr>
          <w:b/>
          <w:bCs/>
        </w:rPr>
        <w:t>.</w:t>
      </w:r>
    </w:p>
    <w:p w14:paraId="2595B367" w14:textId="1686E677" w:rsidR="00777D62" w:rsidDel="00121C3A" w:rsidRDefault="00777D62">
      <w:pPr>
        <w:rPr>
          <w:del w:id="70" w:author="Theresa Libby" w:date="2024-07-19T10:24:00Z" w16du:dateUtc="2024-07-19T14:24:00Z"/>
        </w:rPr>
      </w:pPr>
      <w:del w:id="71" w:author="Theresa Libby" w:date="2024-07-19T10:24:00Z" w16du:dateUtc="2024-07-19T14:24:00Z">
        <w:r w:rsidDel="00121C3A">
          <w:delText>Following this portion of the study</w:delText>
        </w:r>
        <w:r w:rsidR="000F194C" w:rsidDel="00121C3A">
          <w:delText>,</w:delText>
        </w:r>
        <w:r w:rsidDel="00121C3A">
          <w:delText xml:space="preserve"> you will be asked a series of questions about your experience. You will then be asked to respond to some demographic questions. </w:delText>
        </w:r>
        <w:commentRangeStart w:id="72"/>
        <w:commentRangeStart w:id="73"/>
        <w:r w:rsidDel="000F4561">
          <w:delText xml:space="preserve">You must complete all portions of the study in order to receive </w:delText>
        </w:r>
      </w:del>
      <w:ins w:id="74" w:author="Kelly Wellman [2]" w:date="2024-07-18T12:42:00Z" w16du:dateUtc="2024-07-18T19:42:00Z">
        <w:del w:id="75" w:author="Theresa Libby" w:date="2024-07-19T10:24:00Z" w16du:dateUtc="2024-07-19T14:24:00Z">
          <w:r w:rsidR="00617ED0" w:rsidDel="000F4561">
            <w:delText xml:space="preserve">any </w:delText>
          </w:r>
        </w:del>
      </w:ins>
      <w:del w:id="76" w:author="Theresa Libby" w:date="2024-07-19T10:24:00Z" w16du:dateUtc="2024-07-19T14:24:00Z">
        <w:r w:rsidDel="000F4561">
          <w:delText>payment.</w:delText>
        </w:r>
        <w:commentRangeEnd w:id="72"/>
        <w:r w:rsidR="00BD3DCE" w:rsidDel="000F4561">
          <w:rPr>
            <w:rStyle w:val="CommentReference"/>
            <w:rFonts w:ascii="Courier" w:eastAsia="Times New Roman" w:hAnsi="Courier" w:cs="Times New Roman"/>
          </w:rPr>
          <w:commentReference w:id="72"/>
        </w:r>
        <w:commentRangeEnd w:id="73"/>
        <w:r w:rsidR="00617ED0" w:rsidDel="000F4561">
          <w:rPr>
            <w:rStyle w:val="CommentReference"/>
            <w:rFonts w:ascii="Courier" w:eastAsia="Times New Roman" w:hAnsi="Courier" w:cs="Times New Roman"/>
          </w:rPr>
          <w:commentReference w:id="73"/>
        </w:r>
      </w:del>
    </w:p>
    <w:p w14:paraId="27E2DC35" w14:textId="4526AB41" w:rsidR="00777D62" w:rsidRDefault="00777D62">
      <w:pPr>
        <w:spacing w:after="0" w:line="240" w:lineRule="auto"/>
      </w:pPr>
      <w:r>
        <w:br w:type="page"/>
      </w:r>
    </w:p>
    <w:p w14:paraId="0145A6FD" w14:textId="642B12B1" w:rsidR="002F13EE" w:rsidRDefault="00432E27" w:rsidP="002F13EE">
      <w:pPr>
        <w:jc w:val="center"/>
        <w:rPr>
          <w:sz w:val="40"/>
          <w:szCs w:val="40"/>
        </w:rPr>
      </w:pPr>
      <w:r>
        <w:rPr>
          <w:sz w:val="40"/>
          <w:szCs w:val="40"/>
        </w:rPr>
        <w:lastRenderedPageBreak/>
        <w:t>[</w:t>
      </w:r>
      <w:r w:rsidR="002F13EE" w:rsidRPr="002F13EE">
        <w:rPr>
          <w:sz w:val="40"/>
          <w:szCs w:val="40"/>
        </w:rPr>
        <w:t>Condition 1</w:t>
      </w:r>
      <w:r w:rsidR="006C00D0">
        <w:rPr>
          <w:sz w:val="40"/>
          <w:szCs w:val="40"/>
        </w:rPr>
        <w:t>a</w:t>
      </w:r>
      <w:r w:rsidR="002F13EE" w:rsidRPr="002F13EE">
        <w:rPr>
          <w:sz w:val="40"/>
          <w:szCs w:val="40"/>
        </w:rPr>
        <w:t xml:space="preserve"> Structural/ </w:t>
      </w:r>
      <w:r w:rsidR="000C4501">
        <w:rPr>
          <w:sz w:val="40"/>
          <w:szCs w:val="40"/>
        </w:rPr>
        <w:t>Columns</w:t>
      </w:r>
      <w:r>
        <w:rPr>
          <w:sz w:val="40"/>
          <w:szCs w:val="40"/>
        </w:rPr>
        <w:t>]</w:t>
      </w:r>
    </w:p>
    <w:p w14:paraId="5FE31900" w14:textId="77777777" w:rsidR="002F13EE" w:rsidRPr="002F13EE" w:rsidRDefault="002F13EE" w:rsidP="002F13EE">
      <w:pPr>
        <w:jc w:val="both"/>
      </w:pPr>
    </w:p>
    <w:p w14:paraId="5CD63E26" w14:textId="1723F99F" w:rsidR="002F13EE" w:rsidRDefault="0069180A" w:rsidP="002F13EE">
      <w:pPr>
        <w:rPr>
          <w:sz w:val="40"/>
          <w:szCs w:val="40"/>
        </w:rPr>
      </w:pPr>
      <w:r w:rsidRPr="0069180A">
        <w:rPr>
          <w:noProof/>
          <w:sz w:val="40"/>
          <w:szCs w:val="40"/>
        </w:rPr>
        <w:drawing>
          <wp:inline distT="0" distB="0" distL="0" distR="0" wp14:anchorId="5A2C1364" wp14:editId="77360790">
            <wp:extent cx="5727700" cy="3169285"/>
            <wp:effectExtent l="0" t="0" r="0" b="5715"/>
            <wp:docPr id="199301899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99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1FDFEE4C" w14:textId="02C3CC42" w:rsidR="002F13EE" w:rsidRDefault="00C05530" w:rsidP="002F13EE">
      <w:pPr>
        <w:rPr>
          <w:rFonts w:ascii="Times New Roman" w:hAnsi="Times New Roman"/>
          <w:sz w:val="24"/>
          <w:szCs w:val="24"/>
        </w:rPr>
      </w:pPr>
      <w:ins w:id="77" w:author="Varsha Hindupur" w:date="2024-08-12T07:50:00Z" w16du:dateUtc="2024-08-12T11:50:00Z">
        <w:r>
          <w:rPr>
            <w:rFonts w:ascii="Times New Roman" w:hAnsi="Times New Roman"/>
            <w:sz w:val="24"/>
            <w:szCs w:val="24"/>
          </w:rPr>
          <w:t xml:space="preserve">1. </w:t>
        </w:r>
      </w:ins>
      <w:r w:rsidR="00171F4A" w:rsidRPr="00C563EA">
        <w:rPr>
          <w:rFonts w:ascii="Times New Roman" w:hAnsi="Times New Roman"/>
          <w:sz w:val="24"/>
          <w:szCs w:val="24"/>
        </w:rPr>
        <w:t>In which country were total unit sales of transistors lowest?</w:t>
      </w:r>
    </w:p>
    <w:p w14:paraId="66DD4191"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512958A0"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3A39E31E"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59CACC70"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5411DD05" w14:textId="77777777" w:rsidR="00171F4A" w:rsidRPr="00171F4A" w:rsidRDefault="00171F4A" w:rsidP="00171F4A">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0F2EAD0" w14:textId="0D182960" w:rsidR="00171F4A" w:rsidRPr="002F13EE" w:rsidRDefault="00171F4A" w:rsidP="00171F4A">
      <w:pPr>
        <w:pStyle w:val="ListParagraph"/>
        <w:numPr>
          <w:ilvl w:val="0"/>
          <w:numId w:val="1"/>
        </w:numPr>
      </w:pPr>
      <w:r w:rsidRPr="00171F4A">
        <w:rPr>
          <w:rFonts w:ascii="Times New Roman" w:hAnsi="Times New Roman"/>
          <w:sz w:val="24"/>
          <w:szCs w:val="24"/>
        </w:rPr>
        <w:t>Brazil</w:t>
      </w:r>
    </w:p>
    <w:p w14:paraId="02EAE2F7" w14:textId="344F9627" w:rsidR="002F13EE" w:rsidRDefault="002F13EE">
      <w:pPr>
        <w:spacing w:after="0" w:line="240" w:lineRule="auto"/>
      </w:pPr>
      <w:r>
        <w:br w:type="page"/>
      </w:r>
    </w:p>
    <w:p w14:paraId="6C401E06" w14:textId="3810CB23" w:rsidR="002F13EE" w:rsidRDefault="0069180A" w:rsidP="002F13EE">
      <w:r w:rsidRPr="0069180A">
        <w:rPr>
          <w:noProof/>
        </w:rPr>
        <w:lastRenderedPageBreak/>
        <w:drawing>
          <wp:inline distT="0" distB="0" distL="0" distR="0" wp14:anchorId="774DBDA0" wp14:editId="1F4CC7BB">
            <wp:extent cx="5727700" cy="3169285"/>
            <wp:effectExtent l="0" t="0" r="0" b="5715"/>
            <wp:docPr id="213877838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78383"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81F903C" w14:textId="77777777" w:rsidR="002F13EE" w:rsidRDefault="002F13EE" w:rsidP="002F13EE"/>
    <w:p w14:paraId="329361D3" w14:textId="54D55408" w:rsidR="00171F4A" w:rsidRDefault="00C05530" w:rsidP="002F13EE">
      <w:pPr>
        <w:rPr>
          <w:rFonts w:ascii="Times New Roman" w:hAnsi="Times New Roman"/>
          <w:sz w:val="24"/>
          <w:szCs w:val="24"/>
        </w:rPr>
      </w:pPr>
      <w:ins w:id="78" w:author="Varsha Hindupur" w:date="2024-08-12T07:51:00Z" w16du:dateUtc="2024-08-12T11:51:00Z">
        <w:r>
          <w:rPr>
            <w:rFonts w:ascii="Times New Roman" w:hAnsi="Times New Roman"/>
            <w:sz w:val="24"/>
            <w:szCs w:val="24"/>
          </w:rPr>
          <w:t xml:space="preserve">2. </w:t>
        </w:r>
      </w:ins>
      <w:r w:rsidR="00171F4A" w:rsidRPr="00F73A17">
        <w:rPr>
          <w:rFonts w:ascii="Times New Roman" w:hAnsi="Times New Roman"/>
          <w:sz w:val="24"/>
          <w:szCs w:val="24"/>
        </w:rPr>
        <w:t>In which countries were unit sales of CRT03 equal?</w:t>
      </w:r>
    </w:p>
    <w:p w14:paraId="3A635E41"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US and Mexico</w:t>
      </w:r>
    </w:p>
    <w:p w14:paraId="1123BCB5"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Brazil and UK</w:t>
      </w:r>
    </w:p>
    <w:p w14:paraId="230B1E1C"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Mexico and UK</w:t>
      </w:r>
    </w:p>
    <w:p w14:paraId="7C8ECE0B" w14:textId="77777777" w:rsidR="00171F4A" w:rsidRPr="00171F4A" w:rsidRDefault="00171F4A" w:rsidP="00171F4A">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Canada and Mexico</w:t>
      </w:r>
    </w:p>
    <w:p w14:paraId="067E67DE" w14:textId="0D836CD7" w:rsidR="00171F4A" w:rsidRDefault="00171F4A" w:rsidP="00171F4A">
      <w:pPr>
        <w:pStyle w:val="ListParagraph"/>
        <w:numPr>
          <w:ilvl w:val="0"/>
          <w:numId w:val="2"/>
        </w:numPr>
      </w:pPr>
      <w:r w:rsidRPr="00171F4A">
        <w:rPr>
          <w:rFonts w:ascii="Times New Roman" w:hAnsi="Times New Roman"/>
          <w:sz w:val="24"/>
          <w:szCs w:val="24"/>
        </w:rPr>
        <w:t>US and UK</w:t>
      </w:r>
    </w:p>
    <w:p w14:paraId="2FE25532" w14:textId="18EB315D" w:rsidR="002F13EE" w:rsidRDefault="002F13EE">
      <w:pPr>
        <w:spacing w:after="0" w:line="240" w:lineRule="auto"/>
      </w:pPr>
      <w:r>
        <w:br w:type="page"/>
      </w:r>
    </w:p>
    <w:p w14:paraId="11D17A3B" w14:textId="663C3F0C" w:rsidR="002F13EE" w:rsidRDefault="0069180A" w:rsidP="002F13EE">
      <w:r w:rsidRPr="0069180A">
        <w:rPr>
          <w:noProof/>
        </w:rPr>
        <w:lastRenderedPageBreak/>
        <w:drawing>
          <wp:inline distT="0" distB="0" distL="0" distR="0" wp14:anchorId="304BA00E" wp14:editId="018B23B0">
            <wp:extent cx="5727700" cy="3169285"/>
            <wp:effectExtent l="0" t="0" r="0" b="5715"/>
            <wp:docPr id="7773936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93636"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B4EC4BB" w14:textId="77777777" w:rsidR="002F13EE" w:rsidRDefault="002F13EE" w:rsidP="002F13EE"/>
    <w:p w14:paraId="49FA8F05" w14:textId="2C4D9533" w:rsidR="002F13EE" w:rsidRDefault="002F13EE">
      <w:pPr>
        <w:spacing w:after="0" w:line="240" w:lineRule="auto"/>
      </w:pPr>
      <w:r>
        <w:br w:type="page"/>
      </w:r>
    </w:p>
    <w:p w14:paraId="37618BF6" w14:textId="788D7193" w:rsidR="002F13EE" w:rsidRDefault="0069180A" w:rsidP="002F13EE">
      <w:r w:rsidRPr="0069180A">
        <w:rPr>
          <w:noProof/>
        </w:rPr>
        <w:lastRenderedPageBreak/>
        <w:drawing>
          <wp:inline distT="0" distB="0" distL="0" distR="0" wp14:anchorId="654B179A" wp14:editId="79F807FF">
            <wp:extent cx="5727700" cy="3169285"/>
            <wp:effectExtent l="0" t="0" r="0" b="5715"/>
            <wp:docPr id="198916456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6456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5A045CF" w14:textId="7FEB8B01" w:rsidR="002F13EE" w:rsidRDefault="00C05530" w:rsidP="002F13EE">
      <w:ins w:id="79" w:author="Varsha Hindupur" w:date="2024-08-12T07:51:00Z" w16du:dateUtc="2024-08-12T11:51:00Z">
        <w:r>
          <w:rPr>
            <w:rFonts w:ascii="Times New Roman" w:hAnsi="Times New Roman"/>
            <w:sz w:val="24"/>
            <w:szCs w:val="24"/>
          </w:rPr>
          <w:t xml:space="preserve">3. </w:t>
        </w:r>
      </w:ins>
      <w:r w:rsidR="00171F4A" w:rsidRPr="00501F61">
        <w:rPr>
          <w:rFonts w:ascii="Times New Roman" w:hAnsi="Times New Roman"/>
          <w:sz w:val="24"/>
          <w:szCs w:val="24"/>
        </w:rPr>
        <w:t>In which country were total unit sales of circuit boards highest?</w:t>
      </w:r>
    </w:p>
    <w:p w14:paraId="03B7A01A"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685A85D"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4098C3FD"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FA39056"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0E4FB67" w14:textId="77777777" w:rsidR="00171F4A" w:rsidRPr="00171F4A" w:rsidRDefault="00171F4A" w:rsidP="00171F4A">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1B621515" w14:textId="2715B52B" w:rsidR="00171F4A" w:rsidRDefault="00171F4A" w:rsidP="00171F4A">
      <w:pPr>
        <w:pStyle w:val="ListParagraph"/>
        <w:numPr>
          <w:ilvl w:val="0"/>
          <w:numId w:val="3"/>
        </w:numPr>
      </w:pPr>
      <w:r w:rsidRPr="00171F4A">
        <w:rPr>
          <w:rFonts w:ascii="Times New Roman" w:hAnsi="Times New Roman"/>
          <w:sz w:val="24"/>
          <w:szCs w:val="24"/>
        </w:rPr>
        <w:t>Brazil</w:t>
      </w:r>
    </w:p>
    <w:p w14:paraId="32CEC49D" w14:textId="41597AA6" w:rsidR="002F13EE" w:rsidRDefault="002F13EE">
      <w:pPr>
        <w:spacing w:after="0" w:line="240" w:lineRule="auto"/>
      </w:pPr>
      <w:r>
        <w:br w:type="page"/>
      </w:r>
    </w:p>
    <w:p w14:paraId="20C31450" w14:textId="07FA2D0E" w:rsidR="002F13EE" w:rsidRDefault="0069180A" w:rsidP="002F13EE">
      <w:r w:rsidRPr="0069180A">
        <w:rPr>
          <w:noProof/>
        </w:rPr>
        <w:lastRenderedPageBreak/>
        <w:drawing>
          <wp:inline distT="0" distB="0" distL="0" distR="0" wp14:anchorId="239F1F45" wp14:editId="0D998741">
            <wp:extent cx="5727700" cy="3169285"/>
            <wp:effectExtent l="0" t="0" r="0" b="5715"/>
            <wp:docPr id="148104259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259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6116179" w14:textId="77777777" w:rsidR="002F13EE" w:rsidRDefault="002F13EE" w:rsidP="002F13EE"/>
    <w:p w14:paraId="032AF1D7" w14:textId="7E062849" w:rsidR="00171F4A" w:rsidRPr="0095138C" w:rsidRDefault="00C05530" w:rsidP="00171F4A">
      <w:pPr>
        <w:contextualSpacing/>
        <w:rPr>
          <w:rFonts w:ascii="Times New Roman" w:hAnsi="Times New Roman"/>
          <w:sz w:val="24"/>
          <w:szCs w:val="24"/>
        </w:rPr>
      </w:pPr>
      <w:ins w:id="80" w:author="Varsha Hindupur" w:date="2024-08-12T07:51:00Z" w16du:dateUtc="2024-08-12T11:51:00Z">
        <w:r>
          <w:rPr>
            <w:rFonts w:ascii="Times New Roman" w:hAnsi="Times New Roman"/>
            <w:sz w:val="24"/>
            <w:szCs w:val="24"/>
          </w:rPr>
          <w:t xml:space="preserve">4 </w:t>
        </w:r>
      </w:ins>
      <w:r w:rsidR="00171F4A" w:rsidRPr="0095138C">
        <w:rPr>
          <w:rFonts w:ascii="Times New Roman" w:hAnsi="Times New Roman"/>
          <w:sz w:val="24"/>
          <w:szCs w:val="24"/>
        </w:rPr>
        <w:t>In which country were unit sales of CRT03 second lowest?</w:t>
      </w:r>
    </w:p>
    <w:p w14:paraId="44B53AE1"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77A0A91E"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984ECDD"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2B7FDBFD"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63273C7E" w14:textId="77777777" w:rsidR="00171F4A" w:rsidRPr="00171F4A" w:rsidRDefault="00171F4A"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2E6CA1A8" w14:textId="455B6C19" w:rsidR="00171F4A" w:rsidRDefault="00171F4A" w:rsidP="004B57B8">
      <w:pPr>
        <w:pStyle w:val="ListParagraph"/>
        <w:numPr>
          <w:ilvl w:val="0"/>
          <w:numId w:val="4"/>
        </w:numPr>
      </w:pPr>
      <w:r w:rsidRPr="00171F4A">
        <w:rPr>
          <w:rFonts w:ascii="Times New Roman" w:hAnsi="Times New Roman"/>
          <w:sz w:val="24"/>
          <w:szCs w:val="24"/>
        </w:rPr>
        <w:t>Brazil</w:t>
      </w:r>
    </w:p>
    <w:p w14:paraId="35A03F67" w14:textId="5FAD2C1B" w:rsidR="002F13EE" w:rsidRDefault="002F13EE">
      <w:pPr>
        <w:spacing w:after="0" w:line="240" w:lineRule="auto"/>
      </w:pPr>
      <w:r>
        <w:br w:type="page"/>
      </w:r>
    </w:p>
    <w:p w14:paraId="1DF58F41" w14:textId="677C6816" w:rsidR="002F13EE" w:rsidRDefault="0069180A" w:rsidP="002F13EE">
      <w:r w:rsidRPr="0069180A">
        <w:rPr>
          <w:noProof/>
        </w:rPr>
        <w:lastRenderedPageBreak/>
        <w:drawing>
          <wp:inline distT="0" distB="0" distL="0" distR="0" wp14:anchorId="2AB1F51A" wp14:editId="3942E91F">
            <wp:extent cx="5727700" cy="3169285"/>
            <wp:effectExtent l="0" t="0" r="0" b="5715"/>
            <wp:docPr id="192643507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507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EB3F953" w14:textId="340FA89D" w:rsidR="00171F4A" w:rsidRDefault="00C05530" w:rsidP="002F13EE">
      <w:pPr>
        <w:rPr>
          <w:rFonts w:ascii="Times New Roman" w:hAnsi="Times New Roman"/>
          <w:sz w:val="24"/>
          <w:szCs w:val="24"/>
        </w:rPr>
      </w:pPr>
      <w:ins w:id="81" w:author="Varsha Hindupur" w:date="2024-08-12T07:51:00Z" w16du:dateUtc="2024-08-12T11:51:00Z">
        <w:r>
          <w:rPr>
            <w:rFonts w:ascii="Times New Roman" w:hAnsi="Times New Roman"/>
            <w:sz w:val="24"/>
            <w:szCs w:val="24"/>
          </w:rPr>
          <w:t xml:space="preserve">5 </w:t>
        </w:r>
      </w:ins>
      <w:r w:rsidR="00171F4A" w:rsidRPr="00BB65BE">
        <w:rPr>
          <w:rFonts w:ascii="Times New Roman" w:hAnsi="Times New Roman"/>
          <w:sz w:val="24"/>
          <w:szCs w:val="24"/>
        </w:rPr>
        <w:t>In which country were sales of TRN02 and TRN04 equal?</w:t>
      </w:r>
    </w:p>
    <w:p w14:paraId="1CC75E1D"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27723F33"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4EF5800"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4D0FD4FC"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736AB158" w14:textId="77777777" w:rsidR="00171F4A" w:rsidRPr="00171F4A" w:rsidRDefault="00171F4A"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9DB0F9F" w14:textId="46267564" w:rsidR="00171F4A" w:rsidRDefault="00171F4A" w:rsidP="004B57B8">
      <w:pPr>
        <w:pStyle w:val="ListParagraph"/>
        <w:numPr>
          <w:ilvl w:val="0"/>
          <w:numId w:val="5"/>
        </w:numPr>
      </w:pPr>
      <w:r w:rsidRPr="00171F4A">
        <w:rPr>
          <w:rFonts w:ascii="Times New Roman" w:hAnsi="Times New Roman"/>
          <w:sz w:val="24"/>
          <w:szCs w:val="24"/>
        </w:rPr>
        <w:t>Brazil</w:t>
      </w:r>
    </w:p>
    <w:p w14:paraId="4A96BE6C" w14:textId="5EF53032" w:rsidR="002F13EE" w:rsidRDefault="002F13EE">
      <w:pPr>
        <w:spacing w:after="0" w:line="240" w:lineRule="auto"/>
      </w:pPr>
      <w:r>
        <w:br w:type="page"/>
      </w:r>
    </w:p>
    <w:p w14:paraId="7F46D988" w14:textId="7627A5E0" w:rsidR="002F13EE" w:rsidRDefault="0069180A" w:rsidP="002F13EE">
      <w:r w:rsidRPr="0069180A">
        <w:rPr>
          <w:noProof/>
        </w:rPr>
        <w:lastRenderedPageBreak/>
        <w:drawing>
          <wp:inline distT="0" distB="0" distL="0" distR="0" wp14:anchorId="6A13863F" wp14:editId="157E364F">
            <wp:extent cx="5727700" cy="3169285"/>
            <wp:effectExtent l="0" t="0" r="0" b="5715"/>
            <wp:docPr id="131878192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192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BB7478B" w14:textId="5E1C1285" w:rsidR="002F13EE" w:rsidRDefault="00171F4A" w:rsidP="002F13EE">
      <w:pPr>
        <w:rPr>
          <w:rFonts w:ascii="Times New Roman" w:hAnsi="Times New Roman"/>
          <w:sz w:val="24"/>
          <w:szCs w:val="24"/>
        </w:rPr>
      </w:pPr>
      <w:r w:rsidRPr="0095138C">
        <w:rPr>
          <w:rFonts w:ascii="Times New Roman" w:hAnsi="Times New Roman"/>
          <w:sz w:val="24"/>
          <w:szCs w:val="24"/>
        </w:rPr>
        <w:t>In what country were unit sales of CRT02 and CRT03 equal?</w:t>
      </w:r>
      <w:ins w:id="82" w:author="Varsha Hindupur" w:date="2024-08-12T07:51:00Z" w16du:dateUtc="2024-08-12T11:51:00Z">
        <w:r w:rsidR="00C05530">
          <w:rPr>
            <w:rFonts w:ascii="Times New Roman" w:hAnsi="Times New Roman"/>
            <w:sz w:val="24"/>
            <w:szCs w:val="24"/>
          </w:rPr>
          <w:t xml:space="preserve"> 6</w:t>
        </w:r>
      </w:ins>
    </w:p>
    <w:p w14:paraId="2E45F92D"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4D74ED91"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19CAB2B0"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1035C9B4"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7A87C7F8" w14:textId="77777777" w:rsidR="00171F4A" w:rsidRPr="00171F4A" w:rsidRDefault="00171F4A"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2406A71E" w14:textId="460F5D2B" w:rsidR="00171F4A" w:rsidRDefault="00171F4A" w:rsidP="004B57B8">
      <w:pPr>
        <w:pStyle w:val="ListParagraph"/>
        <w:numPr>
          <w:ilvl w:val="0"/>
          <w:numId w:val="6"/>
        </w:numPr>
      </w:pPr>
      <w:r w:rsidRPr="00171F4A">
        <w:rPr>
          <w:rFonts w:ascii="Times New Roman" w:hAnsi="Times New Roman"/>
          <w:sz w:val="24"/>
          <w:szCs w:val="24"/>
        </w:rPr>
        <w:t>Brazil</w:t>
      </w:r>
    </w:p>
    <w:p w14:paraId="0CBBC09F" w14:textId="19D957A6" w:rsidR="002F13EE" w:rsidRDefault="002F13EE">
      <w:pPr>
        <w:spacing w:after="0" w:line="240" w:lineRule="auto"/>
      </w:pPr>
      <w:r>
        <w:br w:type="page"/>
      </w:r>
    </w:p>
    <w:p w14:paraId="42044483" w14:textId="58FE1CE6" w:rsidR="002F13EE" w:rsidRDefault="0069180A" w:rsidP="002F13EE">
      <w:r w:rsidRPr="0069180A">
        <w:rPr>
          <w:noProof/>
        </w:rPr>
        <w:lastRenderedPageBreak/>
        <w:drawing>
          <wp:inline distT="0" distB="0" distL="0" distR="0" wp14:anchorId="27A79AB1" wp14:editId="075767EE">
            <wp:extent cx="5727700" cy="3169285"/>
            <wp:effectExtent l="0" t="0" r="0" b="5715"/>
            <wp:docPr id="190184127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4127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AC5FA88" w14:textId="5877C453" w:rsidR="002F13EE" w:rsidRDefault="00171F4A" w:rsidP="002F13EE">
      <w:pPr>
        <w:rPr>
          <w:rFonts w:ascii="Times New Roman" w:hAnsi="Times New Roman"/>
          <w:sz w:val="24"/>
          <w:szCs w:val="24"/>
        </w:rPr>
      </w:pPr>
      <w:r w:rsidRPr="00991C60">
        <w:rPr>
          <w:rFonts w:ascii="Times New Roman" w:hAnsi="Times New Roman"/>
          <w:sz w:val="24"/>
          <w:szCs w:val="24"/>
        </w:rPr>
        <w:t>In which country were the second</w:t>
      </w:r>
      <w:r>
        <w:rPr>
          <w:rFonts w:ascii="Times New Roman" w:hAnsi="Times New Roman"/>
          <w:sz w:val="24"/>
          <w:szCs w:val="24"/>
        </w:rPr>
        <w:t>-</w:t>
      </w:r>
      <w:r w:rsidRPr="00991C60">
        <w:rPr>
          <w:rFonts w:ascii="Times New Roman" w:hAnsi="Times New Roman"/>
          <w:sz w:val="24"/>
          <w:szCs w:val="24"/>
        </w:rPr>
        <w:t>highest unit sales of TRN01?</w:t>
      </w:r>
      <w:ins w:id="83" w:author="Varsha Hindupur" w:date="2024-08-12T07:51:00Z" w16du:dateUtc="2024-08-12T11:51:00Z">
        <w:r w:rsidR="00C05530">
          <w:rPr>
            <w:rFonts w:ascii="Times New Roman" w:hAnsi="Times New Roman"/>
            <w:sz w:val="24"/>
            <w:szCs w:val="24"/>
          </w:rPr>
          <w:t xml:space="preserve"> 7</w:t>
        </w:r>
      </w:ins>
    </w:p>
    <w:p w14:paraId="658BC5FF"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E37A61F"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77ECCEF9"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52CD0CE2"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1F741FA2" w14:textId="77777777" w:rsidR="00171F4A" w:rsidRPr="00171F4A" w:rsidRDefault="00171F4A"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462C604D" w14:textId="44EE420C" w:rsidR="00171F4A" w:rsidRDefault="00171F4A" w:rsidP="004B57B8">
      <w:pPr>
        <w:pStyle w:val="ListParagraph"/>
        <w:numPr>
          <w:ilvl w:val="0"/>
          <w:numId w:val="7"/>
        </w:numPr>
      </w:pPr>
      <w:r w:rsidRPr="00171F4A">
        <w:rPr>
          <w:rFonts w:ascii="Times New Roman" w:hAnsi="Times New Roman"/>
          <w:sz w:val="24"/>
          <w:szCs w:val="24"/>
        </w:rPr>
        <w:t>Brazil</w:t>
      </w:r>
    </w:p>
    <w:p w14:paraId="5C583086" w14:textId="3E4A71C7" w:rsidR="002F13EE" w:rsidRDefault="002F13EE">
      <w:pPr>
        <w:spacing w:after="0" w:line="240" w:lineRule="auto"/>
      </w:pPr>
      <w:r>
        <w:br w:type="page"/>
      </w:r>
    </w:p>
    <w:p w14:paraId="48FBA4C0" w14:textId="7B8090E5" w:rsidR="002F13EE" w:rsidRDefault="0069180A" w:rsidP="002F13EE">
      <w:r w:rsidRPr="0069180A">
        <w:rPr>
          <w:noProof/>
        </w:rPr>
        <w:lastRenderedPageBreak/>
        <w:drawing>
          <wp:inline distT="0" distB="0" distL="0" distR="0" wp14:anchorId="0E438B25" wp14:editId="1580EC4C">
            <wp:extent cx="5727700" cy="3169285"/>
            <wp:effectExtent l="0" t="0" r="0" b="5715"/>
            <wp:docPr id="1478579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90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0C853D6" w14:textId="1B5E51B0" w:rsidR="00B1525C" w:rsidRPr="00AF5FE7" w:rsidRDefault="00B1525C" w:rsidP="00B1525C">
      <w:pPr>
        <w:autoSpaceDE w:val="0"/>
        <w:autoSpaceDN w:val="0"/>
        <w:adjustRightInd w:val="0"/>
        <w:contextualSpacing/>
        <w:rPr>
          <w:rFonts w:ascii="Times New Roman" w:hAnsi="Times New Roman"/>
          <w:sz w:val="24"/>
          <w:szCs w:val="24"/>
        </w:rPr>
      </w:pPr>
      <w:r w:rsidRPr="00D35F05">
        <w:rPr>
          <w:rFonts w:ascii="Times New Roman" w:hAnsi="Times New Roman"/>
          <w:sz w:val="24"/>
          <w:szCs w:val="24"/>
        </w:rPr>
        <w:t>In which country were unit sales of CHP04 second lowest?</w:t>
      </w:r>
      <w:ins w:id="84" w:author="Varsha Hindupur" w:date="2024-08-12T07:51:00Z" w16du:dateUtc="2024-08-12T11:51:00Z">
        <w:r w:rsidR="00C05530">
          <w:rPr>
            <w:rFonts w:ascii="Times New Roman" w:hAnsi="Times New Roman"/>
            <w:sz w:val="24"/>
            <w:szCs w:val="24"/>
          </w:rPr>
          <w:t xml:space="preserve"> 8</w:t>
        </w:r>
      </w:ins>
    </w:p>
    <w:p w14:paraId="3CCAA786"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589A309"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4C406490"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5D5ECF6A"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1947ECF4" w14:textId="77777777" w:rsidR="00B1525C" w:rsidRPr="00B1525C" w:rsidRDefault="00B1525C"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08895C2D" w14:textId="529DF240" w:rsidR="002F13EE" w:rsidRDefault="00B1525C" w:rsidP="004B57B8">
      <w:pPr>
        <w:pStyle w:val="ListParagraph"/>
        <w:numPr>
          <w:ilvl w:val="0"/>
          <w:numId w:val="8"/>
        </w:numPr>
      </w:pPr>
      <w:r w:rsidRPr="00B1525C">
        <w:rPr>
          <w:rFonts w:ascii="Times New Roman" w:hAnsi="Times New Roman"/>
          <w:sz w:val="24"/>
          <w:szCs w:val="24"/>
        </w:rPr>
        <w:t>Brazil</w:t>
      </w:r>
    </w:p>
    <w:p w14:paraId="125DB522" w14:textId="3A750D21" w:rsidR="002F13EE" w:rsidRDefault="002F13EE">
      <w:pPr>
        <w:spacing w:after="0" w:line="240" w:lineRule="auto"/>
      </w:pPr>
      <w:r>
        <w:br w:type="page"/>
      </w:r>
    </w:p>
    <w:p w14:paraId="37856CA0" w14:textId="22DF888B" w:rsidR="002F13EE" w:rsidRDefault="0069180A" w:rsidP="002F13EE">
      <w:r w:rsidRPr="0069180A">
        <w:rPr>
          <w:noProof/>
        </w:rPr>
        <w:lastRenderedPageBreak/>
        <w:drawing>
          <wp:inline distT="0" distB="0" distL="0" distR="0" wp14:anchorId="7485EF5F" wp14:editId="2AA1E346">
            <wp:extent cx="5727700" cy="3169285"/>
            <wp:effectExtent l="0" t="0" r="0" b="5715"/>
            <wp:docPr id="132279945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945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FA4208E" w14:textId="1263F4C3" w:rsidR="00B1525C" w:rsidRPr="00BA3756" w:rsidRDefault="00B1525C" w:rsidP="00B1525C">
      <w:pPr>
        <w:contextualSpacing/>
        <w:rPr>
          <w:rFonts w:ascii="Times New Roman" w:hAnsi="Times New Roman"/>
          <w:sz w:val="24"/>
          <w:szCs w:val="24"/>
        </w:rPr>
      </w:pPr>
      <w:r w:rsidRPr="00BA3756">
        <w:rPr>
          <w:rFonts w:ascii="Times New Roman" w:hAnsi="Times New Roman"/>
          <w:sz w:val="24"/>
          <w:szCs w:val="24"/>
        </w:rPr>
        <w:t>In which country were unit sales of C</w:t>
      </w:r>
      <w:r>
        <w:rPr>
          <w:rFonts w:ascii="Times New Roman" w:hAnsi="Times New Roman"/>
          <w:sz w:val="24"/>
          <w:szCs w:val="24"/>
        </w:rPr>
        <w:t>RT</w:t>
      </w:r>
      <w:r w:rsidRPr="00BA3756">
        <w:rPr>
          <w:rFonts w:ascii="Times New Roman" w:hAnsi="Times New Roman"/>
          <w:sz w:val="24"/>
          <w:szCs w:val="24"/>
        </w:rPr>
        <w:t>03 lowest?</w:t>
      </w:r>
      <w:r>
        <w:rPr>
          <w:rFonts w:ascii="Times New Roman" w:hAnsi="Times New Roman"/>
          <w:sz w:val="24"/>
          <w:szCs w:val="24"/>
        </w:rPr>
        <w:t xml:space="preserve"> Regardless of the answer select Mexico.</w:t>
      </w:r>
      <w:ins w:id="85" w:author="Varsha Hindupur" w:date="2024-08-12T07:51:00Z" w16du:dateUtc="2024-08-12T11:51:00Z">
        <w:r w:rsidR="00C05530">
          <w:rPr>
            <w:rFonts w:ascii="Times New Roman" w:hAnsi="Times New Roman"/>
            <w:sz w:val="24"/>
            <w:szCs w:val="24"/>
          </w:rPr>
          <w:t xml:space="preserve"> 9</w:t>
        </w:r>
      </w:ins>
    </w:p>
    <w:p w14:paraId="4666A184"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6A4F29BB"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7A00D088"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C4CFD4D"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009E2B3F" w14:textId="77777777" w:rsidR="00B1525C" w:rsidRPr="00B1525C" w:rsidRDefault="00B1525C"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1BBD862" w14:textId="4EEDD32C" w:rsidR="002F13EE" w:rsidRDefault="00B1525C" w:rsidP="004B57B8">
      <w:pPr>
        <w:pStyle w:val="ListParagraph"/>
        <w:numPr>
          <w:ilvl w:val="0"/>
          <w:numId w:val="9"/>
        </w:numPr>
      </w:pPr>
      <w:r w:rsidRPr="00B1525C">
        <w:rPr>
          <w:rFonts w:ascii="Times New Roman" w:hAnsi="Times New Roman"/>
          <w:sz w:val="24"/>
          <w:szCs w:val="24"/>
        </w:rPr>
        <w:t>Brazil</w:t>
      </w:r>
    </w:p>
    <w:p w14:paraId="3E589948" w14:textId="67FD4043" w:rsidR="002F13EE" w:rsidRDefault="002F13EE">
      <w:pPr>
        <w:spacing w:after="0" w:line="240" w:lineRule="auto"/>
      </w:pPr>
      <w:r>
        <w:br w:type="page"/>
      </w:r>
    </w:p>
    <w:p w14:paraId="799733C3" w14:textId="6AE859F9" w:rsidR="002F13EE" w:rsidRDefault="0069180A" w:rsidP="002F13EE">
      <w:r w:rsidRPr="0069180A">
        <w:rPr>
          <w:noProof/>
        </w:rPr>
        <w:lastRenderedPageBreak/>
        <w:drawing>
          <wp:inline distT="0" distB="0" distL="0" distR="0" wp14:anchorId="6ED0897C" wp14:editId="63C65136">
            <wp:extent cx="5727700" cy="3169285"/>
            <wp:effectExtent l="0" t="0" r="0" b="5715"/>
            <wp:docPr id="103916975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6975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7D70292C" w14:textId="450DDBAC" w:rsidR="002F13EE" w:rsidRDefault="00B1525C" w:rsidP="002F13EE">
      <w:pPr>
        <w:rPr>
          <w:rFonts w:ascii="Times New Roman" w:hAnsi="Times New Roman"/>
          <w:sz w:val="24"/>
          <w:szCs w:val="24"/>
        </w:rPr>
      </w:pPr>
      <w:r w:rsidRPr="00D35F05">
        <w:rPr>
          <w:rFonts w:ascii="Times New Roman" w:hAnsi="Times New Roman"/>
          <w:sz w:val="24"/>
          <w:szCs w:val="24"/>
        </w:rPr>
        <w:t>In which country were unit sales of CHP03 and CHP04 closest?</w:t>
      </w:r>
      <w:ins w:id="86" w:author="Varsha Hindupur" w:date="2024-08-12T07:51:00Z" w16du:dateUtc="2024-08-12T11:51:00Z">
        <w:r w:rsidR="00C05530">
          <w:rPr>
            <w:rFonts w:ascii="Times New Roman" w:hAnsi="Times New Roman"/>
            <w:sz w:val="24"/>
            <w:szCs w:val="24"/>
          </w:rPr>
          <w:t xml:space="preserve"> 10</w:t>
        </w:r>
      </w:ins>
    </w:p>
    <w:p w14:paraId="0025F74A"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B8C8A74"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9A8634C"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7BF65D0E"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355CEB5B" w14:textId="77777777" w:rsidR="00B1525C" w:rsidRPr="00B1525C" w:rsidRDefault="00B1525C"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2363658" w14:textId="48BDD2E8" w:rsidR="00B1525C" w:rsidRDefault="00B1525C" w:rsidP="004B57B8">
      <w:pPr>
        <w:pStyle w:val="ListParagraph"/>
        <w:numPr>
          <w:ilvl w:val="0"/>
          <w:numId w:val="10"/>
        </w:numPr>
      </w:pPr>
      <w:r w:rsidRPr="00B1525C">
        <w:rPr>
          <w:rFonts w:ascii="Times New Roman" w:hAnsi="Times New Roman"/>
          <w:sz w:val="24"/>
          <w:szCs w:val="24"/>
        </w:rPr>
        <w:t>Brazil</w:t>
      </w:r>
    </w:p>
    <w:p w14:paraId="3D802BD8" w14:textId="2BDB4A0B" w:rsidR="002F13EE" w:rsidRDefault="002F13EE">
      <w:pPr>
        <w:spacing w:after="0" w:line="240" w:lineRule="auto"/>
      </w:pPr>
      <w:r>
        <w:br w:type="page"/>
      </w:r>
    </w:p>
    <w:p w14:paraId="16B43FAC" w14:textId="2092CB59" w:rsidR="002F13EE" w:rsidRDefault="0069180A" w:rsidP="002F13EE">
      <w:r w:rsidRPr="0069180A">
        <w:rPr>
          <w:noProof/>
        </w:rPr>
        <w:lastRenderedPageBreak/>
        <w:drawing>
          <wp:inline distT="0" distB="0" distL="0" distR="0" wp14:anchorId="3A8FDC71" wp14:editId="504B5A21">
            <wp:extent cx="5727700" cy="3169285"/>
            <wp:effectExtent l="0" t="0" r="0" b="5715"/>
            <wp:docPr id="33758138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1381"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FDDE383" w14:textId="42875306" w:rsidR="00B1525C" w:rsidRPr="00F73A17" w:rsidRDefault="00B1525C" w:rsidP="00B1525C">
      <w:pPr>
        <w:contextualSpacing/>
        <w:rPr>
          <w:rFonts w:ascii="Times New Roman" w:hAnsi="Times New Roman"/>
          <w:sz w:val="24"/>
          <w:szCs w:val="24"/>
        </w:rPr>
      </w:pPr>
      <w:r w:rsidRPr="00F73A17">
        <w:rPr>
          <w:rFonts w:ascii="Times New Roman" w:hAnsi="Times New Roman"/>
          <w:sz w:val="24"/>
          <w:szCs w:val="24"/>
        </w:rPr>
        <w:t>In which country were unit sales of CRT02 second highest?</w:t>
      </w:r>
      <w:ins w:id="87" w:author="Varsha Hindupur" w:date="2024-08-12T07:51:00Z" w16du:dateUtc="2024-08-12T11:51:00Z">
        <w:r w:rsidR="00C05530">
          <w:rPr>
            <w:rFonts w:ascii="Times New Roman" w:hAnsi="Times New Roman"/>
            <w:sz w:val="24"/>
            <w:szCs w:val="24"/>
          </w:rPr>
          <w:t xml:space="preserve"> 11</w:t>
        </w:r>
      </w:ins>
    </w:p>
    <w:p w14:paraId="6B96362D"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7CA952BB"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06D7DD7A"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22584972"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30064FC4" w14:textId="77777777" w:rsidR="00B1525C" w:rsidRPr="00B1525C" w:rsidRDefault="00B1525C"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70BAB248" w14:textId="7D2ED243" w:rsidR="002F13EE" w:rsidRDefault="00B1525C" w:rsidP="004B57B8">
      <w:pPr>
        <w:pStyle w:val="ListParagraph"/>
        <w:numPr>
          <w:ilvl w:val="0"/>
          <w:numId w:val="11"/>
        </w:numPr>
      </w:pPr>
      <w:r w:rsidRPr="00B1525C">
        <w:rPr>
          <w:rFonts w:ascii="Times New Roman" w:hAnsi="Times New Roman"/>
          <w:sz w:val="24"/>
          <w:szCs w:val="24"/>
        </w:rPr>
        <w:t>Brazil</w:t>
      </w:r>
    </w:p>
    <w:p w14:paraId="13EDC600" w14:textId="23D1A4A0" w:rsidR="002F13EE" w:rsidRDefault="002F13EE">
      <w:pPr>
        <w:spacing w:after="0" w:line="240" w:lineRule="auto"/>
      </w:pPr>
      <w:r>
        <w:br w:type="page"/>
      </w:r>
    </w:p>
    <w:p w14:paraId="3CA55190" w14:textId="02F90F7E" w:rsidR="002F13EE" w:rsidRDefault="0069180A" w:rsidP="002F13EE">
      <w:r w:rsidRPr="0069180A">
        <w:rPr>
          <w:noProof/>
        </w:rPr>
        <w:lastRenderedPageBreak/>
        <w:drawing>
          <wp:inline distT="0" distB="0" distL="0" distR="0" wp14:anchorId="27D3F6B8" wp14:editId="15419E66">
            <wp:extent cx="5727700" cy="3169285"/>
            <wp:effectExtent l="0" t="0" r="0" b="5715"/>
            <wp:docPr id="18850683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6838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1660250" w14:textId="7255148B" w:rsidR="000C4501" w:rsidRPr="00417552" w:rsidRDefault="000C4501" w:rsidP="000C4501">
      <w:pPr>
        <w:contextualSpacing/>
        <w:rPr>
          <w:rFonts w:ascii="Times New Roman" w:hAnsi="Times New Roman"/>
          <w:sz w:val="24"/>
          <w:szCs w:val="24"/>
        </w:rPr>
      </w:pPr>
      <w:r w:rsidRPr="00417552">
        <w:rPr>
          <w:rFonts w:ascii="Times New Roman" w:hAnsi="Times New Roman"/>
          <w:sz w:val="24"/>
          <w:szCs w:val="24"/>
        </w:rPr>
        <w:t>In which country were total unit sales of chips lowest?</w:t>
      </w:r>
      <w:ins w:id="88" w:author="Varsha Hindupur" w:date="2024-08-12T07:51:00Z" w16du:dateUtc="2024-08-12T11:51:00Z">
        <w:r w:rsidR="00C05530">
          <w:rPr>
            <w:rFonts w:ascii="Times New Roman" w:hAnsi="Times New Roman"/>
            <w:sz w:val="24"/>
            <w:szCs w:val="24"/>
          </w:rPr>
          <w:t xml:space="preserve"> 12</w:t>
        </w:r>
      </w:ins>
    </w:p>
    <w:p w14:paraId="5A32091B"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4C942E2B"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BBC0DE5"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86E0813"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20387A60"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FDE53B3" w14:textId="7F73A149" w:rsidR="002F13EE" w:rsidRDefault="000C4501" w:rsidP="004B57B8">
      <w:pPr>
        <w:pStyle w:val="ListParagraph"/>
        <w:numPr>
          <w:ilvl w:val="0"/>
          <w:numId w:val="12"/>
        </w:numPr>
      </w:pPr>
      <w:r w:rsidRPr="000C4501">
        <w:rPr>
          <w:rFonts w:ascii="Times New Roman" w:hAnsi="Times New Roman"/>
          <w:sz w:val="24"/>
          <w:szCs w:val="24"/>
        </w:rPr>
        <w:t>Brazil</w:t>
      </w:r>
    </w:p>
    <w:p w14:paraId="5930EA1C" w14:textId="3221FB69" w:rsidR="002F13EE" w:rsidRDefault="002F13EE">
      <w:pPr>
        <w:spacing w:after="0" w:line="240" w:lineRule="auto"/>
      </w:pPr>
      <w:r>
        <w:br w:type="page"/>
      </w:r>
    </w:p>
    <w:p w14:paraId="5CB6B2C6" w14:textId="370A219B" w:rsidR="002F13EE" w:rsidRDefault="0069180A" w:rsidP="002F13EE">
      <w:r w:rsidRPr="0069180A">
        <w:rPr>
          <w:noProof/>
        </w:rPr>
        <w:lastRenderedPageBreak/>
        <w:drawing>
          <wp:inline distT="0" distB="0" distL="0" distR="0" wp14:anchorId="1AB814BF" wp14:editId="275C48B2">
            <wp:extent cx="5727700" cy="3169285"/>
            <wp:effectExtent l="0" t="0" r="0" b="5715"/>
            <wp:docPr id="47222377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377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5A07E0DA" w14:textId="4BD4E398" w:rsidR="000C4501" w:rsidRPr="00991C60" w:rsidRDefault="000C4501" w:rsidP="000C4501">
      <w:pPr>
        <w:contextualSpacing/>
        <w:rPr>
          <w:rFonts w:ascii="Times New Roman" w:hAnsi="Times New Roman"/>
          <w:sz w:val="24"/>
          <w:szCs w:val="24"/>
        </w:rPr>
      </w:pPr>
      <w:r w:rsidRPr="00991C60">
        <w:rPr>
          <w:rFonts w:ascii="Times New Roman" w:hAnsi="Times New Roman"/>
          <w:sz w:val="24"/>
          <w:szCs w:val="24"/>
        </w:rPr>
        <w:t>In which country were the unit sales of TRN03 the lowest?</w:t>
      </w:r>
      <w:ins w:id="89" w:author="Varsha Hindupur" w:date="2024-08-12T07:51:00Z" w16du:dateUtc="2024-08-12T11:51:00Z">
        <w:r w:rsidR="00C05530">
          <w:rPr>
            <w:rFonts w:ascii="Times New Roman" w:hAnsi="Times New Roman"/>
            <w:sz w:val="24"/>
            <w:szCs w:val="24"/>
          </w:rPr>
          <w:t xml:space="preserve"> 13</w:t>
        </w:r>
      </w:ins>
    </w:p>
    <w:p w14:paraId="31284FA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284350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4F2F6FA"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7F9BFE6"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3437D53"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716E152" w14:textId="665CBB89" w:rsidR="002F13EE" w:rsidRDefault="000C4501" w:rsidP="004B57B8">
      <w:pPr>
        <w:pStyle w:val="ListParagraph"/>
        <w:numPr>
          <w:ilvl w:val="0"/>
          <w:numId w:val="13"/>
        </w:numPr>
      </w:pPr>
      <w:r w:rsidRPr="000C4501">
        <w:rPr>
          <w:rFonts w:ascii="Times New Roman" w:hAnsi="Times New Roman"/>
          <w:sz w:val="24"/>
          <w:szCs w:val="24"/>
        </w:rPr>
        <w:t>Brazil</w:t>
      </w:r>
    </w:p>
    <w:p w14:paraId="5504B5B5" w14:textId="2EFD535B" w:rsidR="002F13EE" w:rsidRDefault="002F13EE">
      <w:pPr>
        <w:spacing w:after="0" w:line="240" w:lineRule="auto"/>
      </w:pPr>
      <w:r>
        <w:br w:type="page"/>
      </w:r>
    </w:p>
    <w:p w14:paraId="47738E51" w14:textId="4F462060" w:rsidR="002F13EE" w:rsidRDefault="0069180A" w:rsidP="002F13EE">
      <w:r w:rsidRPr="0069180A">
        <w:rPr>
          <w:noProof/>
        </w:rPr>
        <w:lastRenderedPageBreak/>
        <w:drawing>
          <wp:inline distT="0" distB="0" distL="0" distR="0" wp14:anchorId="5054E75A" wp14:editId="321DCB23">
            <wp:extent cx="5727700" cy="3169285"/>
            <wp:effectExtent l="0" t="0" r="0" b="5715"/>
            <wp:docPr id="139140314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3146"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A327C78" w14:textId="33FCD9D2" w:rsidR="000C4501" w:rsidRPr="00501F61" w:rsidRDefault="000C4501" w:rsidP="000C4501">
      <w:pPr>
        <w:contextualSpacing/>
        <w:rPr>
          <w:rFonts w:ascii="Times New Roman" w:hAnsi="Times New Roman"/>
          <w:sz w:val="24"/>
          <w:szCs w:val="24"/>
        </w:rPr>
      </w:pPr>
      <w:r w:rsidRPr="00501F61">
        <w:rPr>
          <w:rFonts w:ascii="Times New Roman" w:hAnsi="Times New Roman"/>
          <w:sz w:val="24"/>
          <w:szCs w:val="24"/>
        </w:rPr>
        <w:t>In which country were total unit sales of chips?</w:t>
      </w:r>
      <w:ins w:id="90" w:author="Varsha Hindupur" w:date="2024-08-12T07:51:00Z" w16du:dateUtc="2024-08-12T11:51:00Z">
        <w:r w:rsidR="00C05530">
          <w:rPr>
            <w:rFonts w:ascii="Times New Roman" w:hAnsi="Times New Roman"/>
            <w:sz w:val="24"/>
            <w:szCs w:val="24"/>
          </w:rPr>
          <w:t xml:space="preserve"> 14</w:t>
        </w:r>
      </w:ins>
    </w:p>
    <w:p w14:paraId="04C8C76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59687E5"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1AE82EFD"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585F6EBC"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027FF6E"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679109EB" w14:textId="797F16B1" w:rsidR="002F13EE" w:rsidRDefault="000C4501" w:rsidP="004B57B8">
      <w:pPr>
        <w:pStyle w:val="ListParagraph"/>
        <w:numPr>
          <w:ilvl w:val="0"/>
          <w:numId w:val="14"/>
        </w:numPr>
      </w:pPr>
      <w:r w:rsidRPr="000C4501">
        <w:rPr>
          <w:rFonts w:ascii="Times New Roman" w:hAnsi="Times New Roman"/>
          <w:sz w:val="24"/>
          <w:szCs w:val="24"/>
        </w:rPr>
        <w:t>Brazil</w:t>
      </w:r>
    </w:p>
    <w:p w14:paraId="618C1FD8" w14:textId="57AE9C5A" w:rsidR="002F13EE" w:rsidRDefault="002F13EE">
      <w:pPr>
        <w:spacing w:after="0" w:line="240" w:lineRule="auto"/>
      </w:pPr>
      <w:r>
        <w:br w:type="page"/>
      </w:r>
    </w:p>
    <w:p w14:paraId="60B0FE56" w14:textId="3C3E660F" w:rsidR="002F13EE" w:rsidRDefault="0069180A" w:rsidP="002F13EE">
      <w:r w:rsidRPr="0069180A">
        <w:rPr>
          <w:noProof/>
        </w:rPr>
        <w:lastRenderedPageBreak/>
        <w:drawing>
          <wp:inline distT="0" distB="0" distL="0" distR="0" wp14:anchorId="40DE3201" wp14:editId="7F4C0C21">
            <wp:extent cx="5727700" cy="3169285"/>
            <wp:effectExtent l="0" t="0" r="0" b="5715"/>
            <wp:docPr id="163628686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8686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007F755" w14:textId="27AFB0C6" w:rsidR="002F13EE" w:rsidRDefault="000C4501" w:rsidP="002F13EE">
      <w:pPr>
        <w:rPr>
          <w:rFonts w:ascii="Times New Roman" w:hAnsi="Times New Roman"/>
          <w:sz w:val="24"/>
          <w:szCs w:val="24"/>
        </w:rPr>
      </w:pPr>
      <w:r w:rsidRPr="00A2105F">
        <w:rPr>
          <w:rFonts w:ascii="Times New Roman" w:hAnsi="Times New Roman"/>
          <w:sz w:val="24"/>
          <w:szCs w:val="24"/>
        </w:rPr>
        <w:t>In which countries were unit sales of CHP01 and CHP02 closest?</w:t>
      </w:r>
      <w:ins w:id="91" w:author="Varsha Hindupur" w:date="2024-08-12T07:51:00Z" w16du:dateUtc="2024-08-12T11:51:00Z">
        <w:r w:rsidR="00C05530">
          <w:rPr>
            <w:rFonts w:ascii="Times New Roman" w:hAnsi="Times New Roman"/>
            <w:sz w:val="24"/>
            <w:szCs w:val="24"/>
          </w:rPr>
          <w:t xml:space="preserve"> 15</w:t>
        </w:r>
      </w:ins>
    </w:p>
    <w:p w14:paraId="68D0D6AC"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EC87388"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B04E339"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58DF219"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18D949B"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3C42C6C9" w14:textId="7F8ACAE2" w:rsidR="000C4501" w:rsidRDefault="000C4501" w:rsidP="004B57B8">
      <w:pPr>
        <w:pStyle w:val="ListParagraph"/>
        <w:numPr>
          <w:ilvl w:val="0"/>
          <w:numId w:val="15"/>
        </w:numPr>
      </w:pPr>
      <w:r w:rsidRPr="000C4501">
        <w:rPr>
          <w:rFonts w:ascii="Times New Roman" w:hAnsi="Times New Roman"/>
          <w:sz w:val="24"/>
          <w:szCs w:val="24"/>
        </w:rPr>
        <w:t>Brazil</w:t>
      </w:r>
    </w:p>
    <w:p w14:paraId="1F53FD07" w14:textId="5A6EB225" w:rsidR="002F13EE" w:rsidRDefault="002F13EE">
      <w:pPr>
        <w:spacing w:after="0" w:line="240" w:lineRule="auto"/>
      </w:pPr>
      <w:r>
        <w:br w:type="page"/>
      </w:r>
    </w:p>
    <w:p w14:paraId="63B52E26" w14:textId="7465CF36" w:rsidR="002F13EE" w:rsidRDefault="0069180A" w:rsidP="002F13EE">
      <w:r w:rsidRPr="0069180A">
        <w:rPr>
          <w:noProof/>
        </w:rPr>
        <w:lastRenderedPageBreak/>
        <w:drawing>
          <wp:inline distT="0" distB="0" distL="0" distR="0" wp14:anchorId="00CB44D4" wp14:editId="1722F57F">
            <wp:extent cx="5727700" cy="3169285"/>
            <wp:effectExtent l="0" t="0" r="0" b="5715"/>
            <wp:docPr id="12710703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0302"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DEEA466" w14:textId="16D3E2CB" w:rsidR="000C4501" w:rsidRPr="00592C74" w:rsidRDefault="000C4501" w:rsidP="000C4501">
      <w:pPr>
        <w:contextualSpacing/>
        <w:rPr>
          <w:rFonts w:ascii="Times New Roman" w:hAnsi="Times New Roman"/>
          <w:sz w:val="24"/>
          <w:szCs w:val="24"/>
        </w:rPr>
      </w:pPr>
      <w:r w:rsidRPr="00592C74">
        <w:rPr>
          <w:rFonts w:ascii="Times New Roman" w:hAnsi="Times New Roman"/>
          <w:sz w:val="24"/>
          <w:szCs w:val="24"/>
        </w:rPr>
        <w:t>In which country were unit sales of CHP03 highest?</w:t>
      </w:r>
      <w:ins w:id="92" w:author="Varsha Hindupur" w:date="2024-08-12T07:51:00Z" w16du:dateUtc="2024-08-12T11:51:00Z">
        <w:r w:rsidR="00C05530">
          <w:rPr>
            <w:rFonts w:ascii="Times New Roman" w:hAnsi="Times New Roman"/>
            <w:sz w:val="24"/>
            <w:szCs w:val="24"/>
          </w:rPr>
          <w:t xml:space="preserve"> 16 </w:t>
        </w:r>
      </w:ins>
    </w:p>
    <w:p w14:paraId="02114945"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C349D40"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981A181"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3D1DA901"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5E96EB8"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2EBC707" w14:textId="3486EED1" w:rsidR="002F13EE" w:rsidRDefault="000C4501" w:rsidP="004B57B8">
      <w:pPr>
        <w:pStyle w:val="ListParagraph"/>
        <w:numPr>
          <w:ilvl w:val="0"/>
          <w:numId w:val="16"/>
        </w:numPr>
      </w:pPr>
      <w:r w:rsidRPr="000C4501">
        <w:rPr>
          <w:rFonts w:ascii="Times New Roman" w:hAnsi="Times New Roman"/>
          <w:sz w:val="24"/>
          <w:szCs w:val="24"/>
        </w:rPr>
        <w:t>Brazil</w:t>
      </w:r>
    </w:p>
    <w:p w14:paraId="26534E5C" w14:textId="2E149DA1" w:rsidR="002F13EE" w:rsidRDefault="002F13EE">
      <w:pPr>
        <w:spacing w:after="0" w:line="240" w:lineRule="auto"/>
      </w:pPr>
      <w:r>
        <w:br w:type="page"/>
      </w:r>
    </w:p>
    <w:p w14:paraId="67F00533" w14:textId="6532FE70" w:rsidR="002F13EE" w:rsidRDefault="0069180A" w:rsidP="002F13EE">
      <w:r w:rsidRPr="0069180A">
        <w:rPr>
          <w:noProof/>
        </w:rPr>
        <w:lastRenderedPageBreak/>
        <w:drawing>
          <wp:inline distT="0" distB="0" distL="0" distR="0" wp14:anchorId="70580D2A" wp14:editId="7D2BE553">
            <wp:extent cx="5727700" cy="3169285"/>
            <wp:effectExtent l="0" t="0" r="0" b="5715"/>
            <wp:docPr id="57900276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2765"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24016A57" w14:textId="29F38C67" w:rsidR="002F13EE" w:rsidRDefault="000C4501" w:rsidP="002F13EE">
      <w:r>
        <w:rPr>
          <w:rFonts w:ascii="Times New Roman" w:hAnsi="Times New Roman"/>
          <w:sz w:val="24"/>
          <w:szCs w:val="24"/>
        </w:rPr>
        <w:t>I</w:t>
      </w:r>
      <w:r w:rsidRPr="00417552">
        <w:rPr>
          <w:rFonts w:ascii="Times New Roman" w:hAnsi="Times New Roman"/>
          <w:sz w:val="24"/>
          <w:szCs w:val="24"/>
        </w:rPr>
        <w:t>n which country were the total unit sales of all products lowest?</w:t>
      </w:r>
      <w:ins w:id="93" w:author="Varsha Hindupur" w:date="2024-08-12T07:52:00Z" w16du:dateUtc="2024-08-12T11:52:00Z">
        <w:r w:rsidR="00C05530">
          <w:rPr>
            <w:rFonts w:ascii="Times New Roman" w:hAnsi="Times New Roman"/>
            <w:sz w:val="24"/>
            <w:szCs w:val="24"/>
          </w:rPr>
          <w:t xml:space="preserve"> 17</w:t>
        </w:r>
      </w:ins>
    </w:p>
    <w:p w14:paraId="318A9EFD"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E022808"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23C67667"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FB90970"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48ABD41F"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2EA19A1A" w14:textId="1E37DF31" w:rsidR="002F13EE" w:rsidRDefault="000C4501" w:rsidP="004B57B8">
      <w:pPr>
        <w:pStyle w:val="ListParagraph"/>
        <w:numPr>
          <w:ilvl w:val="0"/>
          <w:numId w:val="17"/>
        </w:numPr>
        <w:spacing w:after="0" w:line="240" w:lineRule="auto"/>
      </w:pPr>
      <w:r w:rsidRPr="000C4501">
        <w:rPr>
          <w:rFonts w:ascii="Times New Roman" w:hAnsi="Times New Roman"/>
          <w:sz w:val="24"/>
          <w:szCs w:val="24"/>
        </w:rPr>
        <w:t>Brazil</w:t>
      </w:r>
      <w:r>
        <w:t xml:space="preserve"> </w:t>
      </w:r>
      <w:r w:rsidR="002F13EE">
        <w:br w:type="page"/>
      </w:r>
    </w:p>
    <w:p w14:paraId="1E23BCBA" w14:textId="4E575CE1" w:rsidR="002F13EE" w:rsidRDefault="0069180A" w:rsidP="002F13EE">
      <w:r w:rsidRPr="0069180A">
        <w:rPr>
          <w:noProof/>
        </w:rPr>
        <w:lastRenderedPageBreak/>
        <w:drawing>
          <wp:inline distT="0" distB="0" distL="0" distR="0" wp14:anchorId="08930719" wp14:editId="18FC9824">
            <wp:extent cx="5727700" cy="3169285"/>
            <wp:effectExtent l="0" t="0" r="0" b="5715"/>
            <wp:docPr id="209141369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13697"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1D7F588C" w14:textId="7B7A9666" w:rsidR="002F13EE" w:rsidRDefault="000C4501" w:rsidP="002F13EE">
      <w:pPr>
        <w:rPr>
          <w:rFonts w:ascii="Times New Roman" w:hAnsi="Times New Roman"/>
          <w:sz w:val="24"/>
          <w:szCs w:val="24"/>
        </w:rPr>
      </w:pPr>
      <w:r w:rsidRPr="00F979AA">
        <w:rPr>
          <w:rFonts w:ascii="Times New Roman" w:hAnsi="Times New Roman"/>
          <w:sz w:val="24"/>
          <w:szCs w:val="24"/>
        </w:rPr>
        <w:t>In which country were total unit sales lowest?</w:t>
      </w:r>
      <w:ins w:id="94" w:author="Varsha Hindupur" w:date="2024-08-12T07:52:00Z" w16du:dateUtc="2024-08-12T11:52:00Z">
        <w:r w:rsidR="00C05530">
          <w:rPr>
            <w:rFonts w:ascii="Times New Roman" w:hAnsi="Times New Roman"/>
            <w:sz w:val="24"/>
            <w:szCs w:val="24"/>
          </w:rPr>
          <w:t xml:space="preserve"> 18</w:t>
        </w:r>
      </w:ins>
    </w:p>
    <w:p w14:paraId="402F9926"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D131819"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0907A5B"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1B2D7E4"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5110FB5"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96240DE" w14:textId="0BA68E6E" w:rsidR="000C4501" w:rsidRDefault="000C4501" w:rsidP="004B57B8">
      <w:pPr>
        <w:pStyle w:val="ListParagraph"/>
        <w:numPr>
          <w:ilvl w:val="0"/>
          <w:numId w:val="18"/>
        </w:numPr>
      </w:pPr>
      <w:r w:rsidRPr="000C4501">
        <w:rPr>
          <w:rFonts w:ascii="Times New Roman" w:hAnsi="Times New Roman"/>
          <w:sz w:val="24"/>
          <w:szCs w:val="24"/>
        </w:rPr>
        <w:t>Brazil</w:t>
      </w:r>
    </w:p>
    <w:p w14:paraId="4B771EE8" w14:textId="1E876191" w:rsidR="002F13EE" w:rsidRDefault="002F13EE">
      <w:pPr>
        <w:spacing w:after="0" w:line="240" w:lineRule="auto"/>
      </w:pPr>
      <w:r>
        <w:br w:type="page"/>
      </w:r>
    </w:p>
    <w:p w14:paraId="4AB6C959" w14:textId="036AC296" w:rsidR="002F13EE" w:rsidRDefault="0069180A" w:rsidP="002F13EE">
      <w:r w:rsidRPr="0069180A">
        <w:rPr>
          <w:noProof/>
        </w:rPr>
        <w:lastRenderedPageBreak/>
        <w:drawing>
          <wp:inline distT="0" distB="0" distL="0" distR="0" wp14:anchorId="31B796A9" wp14:editId="12063637">
            <wp:extent cx="5727700" cy="3169285"/>
            <wp:effectExtent l="0" t="0" r="0" b="5715"/>
            <wp:docPr id="21459343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430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7793BB2" w14:textId="53F799F5" w:rsidR="000C4501" w:rsidRPr="00C563EA" w:rsidRDefault="000C4501" w:rsidP="000C4501">
      <w:pPr>
        <w:contextualSpacing/>
        <w:rPr>
          <w:rFonts w:ascii="Times New Roman" w:hAnsi="Times New Roman"/>
          <w:sz w:val="24"/>
          <w:szCs w:val="24"/>
        </w:rPr>
      </w:pPr>
      <w:r w:rsidRPr="00C563EA">
        <w:rPr>
          <w:rFonts w:ascii="Times New Roman" w:hAnsi="Times New Roman"/>
          <w:sz w:val="24"/>
          <w:szCs w:val="24"/>
        </w:rPr>
        <w:t>In which country were total unit sales highest?</w:t>
      </w:r>
      <w:ins w:id="95" w:author="Varsha Hindupur" w:date="2024-08-12T07:52:00Z" w16du:dateUtc="2024-08-12T11:52:00Z">
        <w:r w:rsidR="00C05530">
          <w:rPr>
            <w:rFonts w:ascii="Times New Roman" w:hAnsi="Times New Roman"/>
            <w:sz w:val="24"/>
            <w:szCs w:val="24"/>
          </w:rPr>
          <w:t xml:space="preserve"> 19</w:t>
        </w:r>
      </w:ins>
    </w:p>
    <w:p w14:paraId="6FA20089"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4FB8C3E"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14005C2"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029B826"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B8A4705"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C940B9D" w14:textId="62D37404" w:rsidR="002F13EE" w:rsidRDefault="000C4501" w:rsidP="004B57B8">
      <w:pPr>
        <w:pStyle w:val="ListParagraph"/>
        <w:numPr>
          <w:ilvl w:val="0"/>
          <w:numId w:val="19"/>
        </w:numPr>
      </w:pPr>
      <w:r w:rsidRPr="000C4501">
        <w:rPr>
          <w:rFonts w:ascii="Times New Roman" w:hAnsi="Times New Roman"/>
          <w:sz w:val="24"/>
          <w:szCs w:val="24"/>
        </w:rPr>
        <w:t>Brazil</w:t>
      </w:r>
    </w:p>
    <w:p w14:paraId="01FD83A6" w14:textId="04C770EB" w:rsidR="002F13EE" w:rsidRDefault="002F13EE">
      <w:pPr>
        <w:spacing w:after="0" w:line="240" w:lineRule="auto"/>
      </w:pPr>
      <w:r>
        <w:br w:type="page"/>
      </w:r>
    </w:p>
    <w:p w14:paraId="724393A7" w14:textId="5838B582" w:rsidR="002F13EE" w:rsidRDefault="0069180A" w:rsidP="002F13EE">
      <w:r w:rsidRPr="0069180A">
        <w:rPr>
          <w:noProof/>
        </w:rPr>
        <w:lastRenderedPageBreak/>
        <w:drawing>
          <wp:inline distT="0" distB="0" distL="0" distR="0" wp14:anchorId="12982787" wp14:editId="79FDC3F1">
            <wp:extent cx="5727700" cy="3169285"/>
            <wp:effectExtent l="0" t="0" r="0" b="5715"/>
            <wp:docPr id="13012392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39288"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4F90A737" w14:textId="098D8AC2" w:rsidR="002F13EE" w:rsidRDefault="000C4501" w:rsidP="002F13EE">
      <w:pPr>
        <w:rPr>
          <w:rFonts w:ascii="Times New Roman" w:hAnsi="Times New Roman"/>
          <w:sz w:val="24"/>
          <w:szCs w:val="24"/>
        </w:rPr>
      </w:pPr>
      <w:r w:rsidRPr="00A052F2">
        <w:rPr>
          <w:rFonts w:ascii="Times New Roman" w:hAnsi="Times New Roman"/>
          <w:sz w:val="24"/>
          <w:szCs w:val="24"/>
        </w:rPr>
        <w:t>What was the second highest</w:t>
      </w:r>
      <w:r>
        <w:rPr>
          <w:rFonts w:ascii="Times New Roman" w:hAnsi="Times New Roman"/>
          <w:sz w:val="24"/>
          <w:szCs w:val="24"/>
        </w:rPr>
        <w:t>-</w:t>
      </w:r>
      <w:r w:rsidRPr="00A052F2">
        <w:rPr>
          <w:rFonts w:ascii="Times New Roman" w:hAnsi="Times New Roman"/>
          <w:sz w:val="24"/>
          <w:szCs w:val="24"/>
        </w:rPr>
        <w:t>selling transistor product in the US?</w:t>
      </w:r>
      <w:ins w:id="96" w:author="Varsha Hindupur" w:date="2024-08-12T07:52:00Z" w16du:dateUtc="2024-08-12T11:52:00Z">
        <w:r w:rsidR="00C05530">
          <w:rPr>
            <w:rFonts w:ascii="Times New Roman" w:hAnsi="Times New Roman"/>
            <w:sz w:val="24"/>
            <w:szCs w:val="24"/>
          </w:rPr>
          <w:t xml:space="preserve"> 20</w:t>
        </w:r>
      </w:ins>
    </w:p>
    <w:p w14:paraId="2325A1A0"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75B630F7"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69817C9F"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025AED68" w14:textId="2796DA92" w:rsidR="000C4501" w:rsidRDefault="000C4501" w:rsidP="004B57B8">
      <w:pPr>
        <w:pStyle w:val="ListParagraph"/>
        <w:numPr>
          <w:ilvl w:val="0"/>
          <w:numId w:val="20"/>
        </w:numPr>
      </w:pPr>
      <w:r w:rsidRPr="000C4501">
        <w:rPr>
          <w:rFonts w:ascii="Times New Roman" w:hAnsi="Times New Roman"/>
          <w:sz w:val="24"/>
          <w:szCs w:val="24"/>
        </w:rPr>
        <w:t>TRN04</w:t>
      </w:r>
    </w:p>
    <w:p w14:paraId="4AD35979" w14:textId="291C469C" w:rsidR="002F13EE" w:rsidRDefault="002F13EE">
      <w:pPr>
        <w:spacing w:after="0" w:line="240" w:lineRule="auto"/>
      </w:pPr>
      <w:r>
        <w:br w:type="page"/>
      </w:r>
    </w:p>
    <w:p w14:paraId="3CCD855F" w14:textId="638BB25A" w:rsidR="002F13EE" w:rsidRDefault="0069180A" w:rsidP="002F13EE">
      <w:r w:rsidRPr="0069180A">
        <w:rPr>
          <w:noProof/>
        </w:rPr>
        <w:lastRenderedPageBreak/>
        <w:drawing>
          <wp:inline distT="0" distB="0" distL="0" distR="0" wp14:anchorId="01460EED" wp14:editId="4E748725">
            <wp:extent cx="5727700" cy="3169285"/>
            <wp:effectExtent l="0" t="0" r="0" b="5715"/>
            <wp:docPr id="124940455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455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0F04D9B5" w14:textId="119CA764" w:rsidR="000C4501" w:rsidRPr="00686823" w:rsidRDefault="000C4501" w:rsidP="000C4501">
      <w:pPr>
        <w:contextualSpacing/>
        <w:rPr>
          <w:rFonts w:ascii="Times New Roman" w:hAnsi="Times New Roman"/>
          <w:sz w:val="24"/>
          <w:szCs w:val="24"/>
        </w:rPr>
      </w:pPr>
      <w:r w:rsidRPr="00686823">
        <w:rPr>
          <w:rFonts w:ascii="Times New Roman" w:hAnsi="Times New Roman"/>
          <w:sz w:val="24"/>
          <w:szCs w:val="24"/>
        </w:rPr>
        <w:t>In what country were unit sales of CRT02 highest?</w:t>
      </w:r>
      <w:ins w:id="97" w:author="Varsha Hindupur" w:date="2024-08-12T07:52:00Z" w16du:dateUtc="2024-08-12T11:52:00Z">
        <w:r w:rsidR="00C05530">
          <w:rPr>
            <w:rFonts w:ascii="Times New Roman" w:hAnsi="Times New Roman"/>
            <w:sz w:val="24"/>
            <w:szCs w:val="24"/>
          </w:rPr>
          <w:t xml:space="preserve"> 21</w:t>
        </w:r>
      </w:ins>
    </w:p>
    <w:p w14:paraId="0D5EDBB7"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0B1FC224"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C679D91"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E14B040"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4ABA424B"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FBF04A2" w14:textId="668E162E" w:rsidR="00171F4A" w:rsidRDefault="000C4501" w:rsidP="004B57B8">
      <w:pPr>
        <w:pStyle w:val="ListParagraph"/>
        <w:numPr>
          <w:ilvl w:val="0"/>
          <w:numId w:val="21"/>
        </w:numPr>
      </w:pPr>
      <w:r w:rsidRPr="000C4501">
        <w:rPr>
          <w:rFonts w:ascii="Times New Roman" w:hAnsi="Times New Roman"/>
          <w:sz w:val="24"/>
          <w:szCs w:val="24"/>
        </w:rPr>
        <w:t>Brazil</w:t>
      </w:r>
    </w:p>
    <w:p w14:paraId="2AB0CC32" w14:textId="3540A3CC" w:rsidR="00171F4A" w:rsidRDefault="00171F4A">
      <w:pPr>
        <w:spacing w:after="0" w:line="240" w:lineRule="auto"/>
      </w:pPr>
      <w:r>
        <w:br w:type="page"/>
      </w:r>
    </w:p>
    <w:p w14:paraId="0BD88D39" w14:textId="7695AF08" w:rsidR="00171F4A" w:rsidRDefault="0069180A" w:rsidP="002F13EE">
      <w:r w:rsidRPr="0069180A">
        <w:rPr>
          <w:noProof/>
        </w:rPr>
        <w:lastRenderedPageBreak/>
        <w:drawing>
          <wp:inline distT="0" distB="0" distL="0" distR="0" wp14:anchorId="6768BCBE" wp14:editId="73F1419E">
            <wp:extent cx="5727700" cy="3169285"/>
            <wp:effectExtent l="0" t="0" r="0" b="5715"/>
            <wp:docPr id="121265892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8929"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301ECC88" w14:textId="0853C440" w:rsidR="000C4501" w:rsidRPr="00B64A0F" w:rsidRDefault="000C4501" w:rsidP="000C4501">
      <w:pPr>
        <w:contextualSpacing/>
        <w:rPr>
          <w:rFonts w:ascii="Times New Roman" w:hAnsi="Times New Roman"/>
          <w:sz w:val="24"/>
          <w:szCs w:val="24"/>
        </w:rPr>
      </w:pPr>
      <w:r w:rsidRPr="00B64A0F">
        <w:rPr>
          <w:rFonts w:ascii="Times New Roman" w:hAnsi="Times New Roman"/>
          <w:sz w:val="24"/>
          <w:szCs w:val="24"/>
        </w:rPr>
        <w:t>In what country were unit sales of CRT04 lowest?</w:t>
      </w:r>
      <w:ins w:id="98" w:author="Varsha Hindupur" w:date="2024-08-12T07:52:00Z" w16du:dateUtc="2024-08-12T11:52:00Z">
        <w:r w:rsidR="00C05530">
          <w:rPr>
            <w:rFonts w:ascii="Times New Roman" w:hAnsi="Times New Roman"/>
            <w:sz w:val="24"/>
            <w:szCs w:val="24"/>
          </w:rPr>
          <w:t xml:space="preserve"> 22</w:t>
        </w:r>
      </w:ins>
    </w:p>
    <w:p w14:paraId="29EF85AB"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4E7BB8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2911EBAF"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2F8B508C"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0E9DD8A3"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3AB3B3DA" w14:textId="588CAD85" w:rsidR="00171F4A" w:rsidRDefault="000C4501" w:rsidP="004B57B8">
      <w:pPr>
        <w:pStyle w:val="ListParagraph"/>
        <w:numPr>
          <w:ilvl w:val="0"/>
          <w:numId w:val="22"/>
        </w:numPr>
      </w:pPr>
      <w:r w:rsidRPr="000C4501">
        <w:rPr>
          <w:rFonts w:ascii="Times New Roman" w:hAnsi="Times New Roman"/>
          <w:sz w:val="24"/>
          <w:szCs w:val="24"/>
        </w:rPr>
        <w:t>Brazil</w:t>
      </w:r>
    </w:p>
    <w:p w14:paraId="0BADE5C8" w14:textId="37D3D19A" w:rsidR="00171F4A" w:rsidRDefault="00171F4A">
      <w:pPr>
        <w:spacing w:after="0" w:line="240" w:lineRule="auto"/>
      </w:pPr>
      <w:r>
        <w:br w:type="page"/>
      </w:r>
    </w:p>
    <w:p w14:paraId="541CD35E" w14:textId="0E12F15E" w:rsidR="00171F4A" w:rsidRDefault="0069180A" w:rsidP="002F13EE">
      <w:r w:rsidRPr="0069180A">
        <w:rPr>
          <w:noProof/>
        </w:rPr>
        <w:lastRenderedPageBreak/>
        <w:drawing>
          <wp:inline distT="0" distB="0" distL="0" distR="0" wp14:anchorId="07C25342" wp14:editId="0AA9E458">
            <wp:extent cx="5727700" cy="3169285"/>
            <wp:effectExtent l="0" t="0" r="0" b="5715"/>
            <wp:docPr id="193282555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5557"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51BB67D1" w14:textId="70049CB8" w:rsidR="00171F4A" w:rsidRDefault="000C4501" w:rsidP="002F13EE">
      <w:pPr>
        <w:rPr>
          <w:rFonts w:ascii="Times New Roman" w:hAnsi="Times New Roman"/>
          <w:sz w:val="24"/>
          <w:szCs w:val="24"/>
        </w:rPr>
      </w:pPr>
      <w:r w:rsidRPr="00A052F2">
        <w:rPr>
          <w:rFonts w:ascii="Times New Roman" w:hAnsi="Times New Roman"/>
          <w:sz w:val="24"/>
          <w:szCs w:val="24"/>
        </w:rPr>
        <w:t>Which transistor line had the lowest total unit sales across all six countries?</w:t>
      </w:r>
      <w:ins w:id="99" w:author="Varsha Hindupur" w:date="2024-08-12T07:52:00Z" w16du:dateUtc="2024-08-12T11:52:00Z">
        <w:r w:rsidR="00C05530">
          <w:rPr>
            <w:rFonts w:ascii="Times New Roman" w:hAnsi="Times New Roman"/>
            <w:sz w:val="24"/>
            <w:szCs w:val="24"/>
          </w:rPr>
          <w:t xml:space="preserve"> 23</w:t>
        </w:r>
      </w:ins>
    </w:p>
    <w:p w14:paraId="277B8C81"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49CA0921"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66CD0FC7"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320290D8" w14:textId="63E3287F" w:rsidR="000C4501" w:rsidRDefault="000C4501" w:rsidP="004B57B8">
      <w:pPr>
        <w:pStyle w:val="ListParagraph"/>
        <w:numPr>
          <w:ilvl w:val="0"/>
          <w:numId w:val="23"/>
        </w:numPr>
      </w:pPr>
      <w:r w:rsidRPr="000C4501">
        <w:rPr>
          <w:rFonts w:ascii="Times New Roman" w:hAnsi="Times New Roman"/>
          <w:sz w:val="24"/>
          <w:szCs w:val="24"/>
        </w:rPr>
        <w:t>TRN04</w:t>
      </w:r>
    </w:p>
    <w:p w14:paraId="6BA68DC4" w14:textId="6F9984C6" w:rsidR="00171F4A" w:rsidRDefault="00171F4A">
      <w:pPr>
        <w:spacing w:after="0" w:line="240" w:lineRule="auto"/>
      </w:pPr>
      <w:r>
        <w:br w:type="page"/>
      </w:r>
    </w:p>
    <w:p w14:paraId="6F878169" w14:textId="56B242EB" w:rsidR="00171F4A" w:rsidRDefault="0069180A" w:rsidP="002F13EE">
      <w:r w:rsidRPr="0069180A">
        <w:rPr>
          <w:noProof/>
        </w:rPr>
        <w:lastRenderedPageBreak/>
        <w:drawing>
          <wp:inline distT="0" distB="0" distL="0" distR="0" wp14:anchorId="0FBE0FB6" wp14:editId="4D33AC62">
            <wp:extent cx="5727700" cy="3169285"/>
            <wp:effectExtent l="0" t="0" r="0" b="5715"/>
            <wp:docPr id="55259467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4670" name="Picture 1" descr="A graph of sales and sales&#10;&#10;Description automatically generated with medium confidence"/>
                    <pic:cNvPicPr/>
                  </pic:nvPicPr>
                  <pic:blipFill>
                    <a:blip r:embed="rId38"/>
                    <a:stretch>
                      <a:fillRect/>
                    </a:stretch>
                  </pic:blipFill>
                  <pic:spPr>
                    <a:xfrm>
                      <a:off x="0" y="0"/>
                      <a:ext cx="5727700" cy="3169285"/>
                    </a:xfrm>
                    <a:prstGeom prst="rect">
                      <a:avLst/>
                    </a:prstGeom>
                  </pic:spPr>
                </pic:pic>
              </a:graphicData>
            </a:graphic>
          </wp:inline>
        </w:drawing>
      </w:r>
    </w:p>
    <w:p w14:paraId="6978A2E0" w14:textId="3E2589C5" w:rsidR="00171F4A" w:rsidRDefault="000C4501" w:rsidP="002F13EE">
      <w:pPr>
        <w:rPr>
          <w:rFonts w:ascii="Times New Roman" w:hAnsi="Times New Roman"/>
          <w:sz w:val="24"/>
          <w:szCs w:val="24"/>
        </w:rPr>
      </w:pPr>
      <w:r w:rsidRPr="00BA3756">
        <w:rPr>
          <w:rFonts w:ascii="Times New Roman" w:hAnsi="Times New Roman"/>
          <w:sz w:val="24"/>
          <w:szCs w:val="24"/>
        </w:rPr>
        <w:t>In which country were unit sales of CHP03 second lowest?</w:t>
      </w:r>
      <w:ins w:id="100" w:author="Varsha Hindupur" w:date="2024-08-12T07:52:00Z" w16du:dateUtc="2024-08-12T11:52:00Z">
        <w:r w:rsidR="00C05530">
          <w:rPr>
            <w:rFonts w:ascii="Times New Roman" w:hAnsi="Times New Roman"/>
            <w:sz w:val="24"/>
            <w:szCs w:val="24"/>
          </w:rPr>
          <w:t xml:space="preserve"> 24</w:t>
        </w:r>
      </w:ins>
    </w:p>
    <w:p w14:paraId="6FDF7ACC"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B76D34D"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48952017"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BFCFA95"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325F301"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07695B48" w14:textId="71E85523" w:rsidR="000C4501" w:rsidRDefault="000C4501" w:rsidP="004B57B8">
      <w:pPr>
        <w:pStyle w:val="ListParagraph"/>
        <w:numPr>
          <w:ilvl w:val="0"/>
          <w:numId w:val="24"/>
        </w:numPr>
      </w:pPr>
      <w:r w:rsidRPr="000C4501">
        <w:rPr>
          <w:rFonts w:ascii="Times New Roman" w:hAnsi="Times New Roman"/>
          <w:sz w:val="24"/>
          <w:szCs w:val="24"/>
        </w:rPr>
        <w:t>Brazil</w:t>
      </w:r>
    </w:p>
    <w:p w14:paraId="219D01AC" w14:textId="3F04206C" w:rsidR="00171F4A" w:rsidRDefault="00171F4A">
      <w:pPr>
        <w:spacing w:after="0" w:line="240" w:lineRule="auto"/>
      </w:pPr>
      <w:r>
        <w:br w:type="page"/>
      </w:r>
    </w:p>
    <w:p w14:paraId="10300E7C" w14:textId="6378FB39" w:rsidR="000C4501" w:rsidRDefault="00432E27" w:rsidP="000C4501">
      <w:pPr>
        <w:jc w:val="center"/>
        <w:rPr>
          <w:sz w:val="40"/>
          <w:szCs w:val="40"/>
        </w:rPr>
      </w:pPr>
      <w:r>
        <w:rPr>
          <w:sz w:val="40"/>
          <w:szCs w:val="40"/>
        </w:rPr>
        <w:lastRenderedPageBreak/>
        <w:t>[</w:t>
      </w:r>
      <w:r w:rsidR="000C4501" w:rsidRPr="002F13EE">
        <w:rPr>
          <w:sz w:val="40"/>
          <w:szCs w:val="40"/>
        </w:rPr>
        <w:t xml:space="preserve">Condition </w:t>
      </w:r>
      <w:r w:rsidR="0069180A">
        <w:rPr>
          <w:sz w:val="40"/>
          <w:szCs w:val="40"/>
        </w:rPr>
        <w:t>2</w:t>
      </w:r>
      <w:r w:rsidR="006C00D0">
        <w:rPr>
          <w:sz w:val="40"/>
          <w:szCs w:val="40"/>
        </w:rPr>
        <w:t>a</w:t>
      </w:r>
      <w:r w:rsidR="000C4501" w:rsidRPr="002F13EE">
        <w:rPr>
          <w:sz w:val="40"/>
          <w:szCs w:val="40"/>
        </w:rPr>
        <w:t xml:space="preserve"> Structural/ Bars</w:t>
      </w:r>
      <w:r>
        <w:rPr>
          <w:sz w:val="40"/>
          <w:szCs w:val="40"/>
        </w:rPr>
        <w:t>]</w:t>
      </w:r>
    </w:p>
    <w:p w14:paraId="1EA85A54" w14:textId="77777777" w:rsidR="000C4501" w:rsidRPr="002F13EE" w:rsidRDefault="000C4501" w:rsidP="000C4501">
      <w:pPr>
        <w:jc w:val="both"/>
      </w:pPr>
    </w:p>
    <w:p w14:paraId="3B9E1398" w14:textId="77777777" w:rsidR="000C4501" w:rsidRDefault="000C4501" w:rsidP="000C4501">
      <w:pPr>
        <w:rPr>
          <w:sz w:val="40"/>
          <w:szCs w:val="40"/>
        </w:rPr>
      </w:pPr>
      <w:r w:rsidRPr="002F13EE">
        <w:rPr>
          <w:noProof/>
          <w:sz w:val="40"/>
          <w:szCs w:val="40"/>
        </w:rPr>
        <w:drawing>
          <wp:inline distT="0" distB="0" distL="0" distR="0" wp14:anchorId="5296D235" wp14:editId="7F0B1C48">
            <wp:extent cx="5727700" cy="3198495"/>
            <wp:effectExtent l="0" t="0" r="0" b="1905"/>
            <wp:docPr id="177321332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56099"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A628835" w14:textId="10EE31ED" w:rsidR="000C4501" w:rsidRDefault="000C4501" w:rsidP="000C4501">
      <w:pPr>
        <w:rPr>
          <w:rFonts w:ascii="Times New Roman" w:hAnsi="Times New Roman"/>
          <w:sz w:val="24"/>
          <w:szCs w:val="24"/>
        </w:rPr>
      </w:pPr>
      <w:r w:rsidRPr="00C563EA">
        <w:rPr>
          <w:rFonts w:ascii="Times New Roman" w:hAnsi="Times New Roman"/>
          <w:sz w:val="24"/>
          <w:szCs w:val="24"/>
        </w:rPr>
        <w:t>In which country were total unit sales of transistors lowest?</w:t>
      </w:r>
      <w:ins w:id="101" w:author="Varsha Hindupur" w:date="2024-08-12T08:21:00Z" w16du:dateUtc="2024-08-12T12:21:00Z">
        <w:r w:rsidR="00FB357D">
          <w:rPr>
            <w:rFonts w:ascii="Times New Roman" w:hAnsi="Times New Roman"/>
            <w:sz w:val="24"/>
            <w:szCs w:val="24"/>
          </w:rPr>
          <w:t xml:space="preserve"> 1</w:t>
        </w:r>
      </w:ins>
    </w:p>
    <w:p w14:paraId="711038DC"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1662476F"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535B3C5F"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E27FA8D"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EC3DE99" w14:textId="77777777" w:rsidR="000C4501" w:rsidRPr="00171F4A" w:rsidRDefault="000C4501" w:rsidP="000C4501">
      <w:pPr>
        <w:pStyle w:val="ListParagraph"/>
        <w:numPr>
          <w:ilvl w:val="0"/>
          <w:numId w:val="1"/>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B3F524D" w14:textId="77777777" w:rsidR="000C4501" w:rsidRPr="002F13EE" w:rsidRDefault="000C4501" w:rsidP="000C4501">
      <w:pPr>
        <w:pStyle w:val="ListParagraph"/>
        <w:numPr>
          <w:ilvl w:val="0"/>
          <w:numId w:val="1"/>
        </w:numPr>
      </w:pPr>
      <w:r w:rsidRPr="00171F4A">
        <w:rPr>
          <w:rFonts w:ascii="Times New Roman" w:hAnsi="Times New Roman"/>
          <w:sz w:val="24"/>
          <w:szCs w:val="24"/>
        </w:rPr>
        <w:t>Brazil</w:t>
      </w:r>
    </w:p>
    <w:p w14:paraId="174508BA" w14:textId="77777777" w:rsidR="000C4501" w:rsidRDefault="000C4501" w:rsidP="000C4501">
      <w:pPr>
        <w:spacing w:after="0" w:line="240" w:lineRule="auto"/>
      </w:pPr>
      <w:r>
        <w:br w:type="page"/>
      </w:r>
    </w:p>
    <w:p w14:paraId="4E6C7640" w14:textId="77777777" w:rsidR="000C4501" w:rsidRDefault="000C4501" w:rsidP="000C4501">
      <w:r w:rsidRPr="002F13EE">
        <w:rPr>
          <w:noProof/>
        </w:rPr>
        <w:lastRenderedPageBreak/>
        <w:drawing>
          <wp:inline distT="0" distB="0" distL="0" distR="0" wp14:anchorId="6848FEF9" wp14:editId="536A8A38">
            <wp:extent cx="5727700" cy="3198495"/>
            <wp:effectExtent l="0" t="0" r="0" b="1905"/>
            <wp:docPr id="1172758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6695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201554F" w14:textId="77777777" w:rsidR="000C4501" w:rsidRDefault="000C4501" w:rsidP="000C4501"/>
    <w:p w14:paraId="78328C4A" w14:textId="09F3A3DB" w:rsidR="000C4501" w:rsidRDefault="000C4501" w:rsidP="000C4501">
      <w:pPr>
        <w:rPr>
          <w:rFonts w:ascii="Times New Roman" w:hAnsi="Times New Roman"/>
          <w:sz w:val="24"/>
          <w:szCs w:val="24"/>
        </w:rPr>
      </w:pPr>
      <w:r w:rsidRPr="00F73A17">
        <w:rPr>
          <w:rFonts w:ascii="Times New Roman" w:hAnsi="Times New Roman"/>
          <w:sz w:val="24"/>
          <w:szCs w:val="24"/>
        </w:rPr>
        <w:t>In which countries were unit sales of CRT03 equal?</w:t>
      </w:r>
      <w:ins w:id="102" w:author="Varsha Hindupur" w:date="2024-08-12T08:22:00Z" w16du:dateUtc="2024-08-12T12:22:00Z">
        <w:r w:rsidR="00FB357D">
          <w:rPr>
            <w:rFonts w:ascii="Times New Roman" w:hAnsi="Times New Roman"/>
            <w:sz w:val="24"/>
            <w:szCs w:val="24"/>
          </w:rPr>
          <w:t xml:space="preserve"> 2</w:t>
        </w:r>
      </w:ins>
    </w:p>
    <w:p w14:paraId="463CF5DB"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US and Mexico</w:t>
      </w:r>
    </w:p>
    <w:p w14:paraId="2BB0BFE1"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Brazil and UK</w:t>
      </w:r>
    </w:p>
    <w:p w14:paraId="36BDF51A"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Mexico and UK</w:t>
      </w:r>
    </w:p>
    <w:p w14:paraId="3070C289" w14:textId="77777777" w:rsidR="000C4501" w:rsidRPr="00171F4A" w:rsidRDefault="000C4501" w:rsidP="000C4501">
      <w:pPr>
        <w:pStyle w:val="ListParagraph"/>
        <w:numPr>
          <w:ilvl w:val="0"/>
          <w:numId w:val="2"/>
        </w:numPr>
        <w:autoSpaceDE w:val="0"/>
        <w:autoSpaceDN w:val="0"/>
        <w:adjustRightInd w:val="0"/>
        <w:rPr>
          <w:rFonts w:ascii="Times New Roman" w:hAnsi="Times New Roman"/>
          <w:sz w:val="24"/>
          <w:szCs w:val="24"/>
        </w:rPr>
      </w:pPr>
      <w:r w:rsidRPr="00171F4A">
        <w:rPr>
          <w:rFonts w:ascii="Times New Roman" w:hAnsi="Times New Roman"/>
          <w:sz w:val="24"/>
          <w:szCs w:val="24"/>
        </w:rPr>
        <w:t>Canada and Mexico</w:t>
      </w:r>
    </w:p>
    <w:p w14:paraId="70E3BE4F" w14:textId="77777777" w:rsidR="000C4501" w:rsidRDefault="000C4501" w:rsidP="000C4501">
      <w:pPr>
        <w:pStyle w:val="ListParagraph"/>
        <w:numPr>
          <w:ilvl w:val="0"/>
          <w:numId w:val="2"/>
        </w:numPr>
      </w:pPr>
      <w:r w:rsidRPr="00171F4A">
        <w:rPr>
          <w:rFonts w:ascii="Times New Roman" w:hAnsi="Times New Roman"/>
          <w:sz w:val="24"/>
          <w:szCs w:val="24"/>
        </w:rPr>
        <w:t>US and UK</w:t>
      </w:r>
    </w:p>
    <w:p w14:paraId="6C08D3E8" w14:textId="77777777" w:rsidR="000C4501" w:rsidRDefault="000C4501" w:rsidP="000C4501">
      <w:pPr>
        <w:spacing w:after="0" w:line="240" w:lineRule="auto"/>
      </w:pPr>
      <w:r>
        <w:br w:type="page"/>
      </w:r>
    </w:p>
    <w:p w14:paraId="29B66B2F" w14:textId="77777777" w:rsidR="000C4501" w:rsidRDefault="000C4501" w:rsidP="000C4501">
      <w:r w:rsidRPr="002F13EE">
        <w:rPr>
          <w:noProof/>
        </w:rPr>
        <w:lastRenderedPageBreak/>
        <w:drawing>
          <wp:inline distT="0" distB="0" distL="0" distR="0" wp14:anchorId="39457889" wp14:editId="392DF2B7">
            <wp:extent cx="5727700" cy="3198495"/>
            <wp:effectExtent l="0" t="0" r="0" b="1905"/>
            <wp:docPr id="138474807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0846"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63AC64F" w14:textId="77777777" w:rsidR="000C4501" w:rsidRDefault="000C4501" w:rsidP="000C4501"/>
    <w:p w14:paraId="27D6B58B" w14:textId="77777777" w:rsidR="000C4501" w:rsidRDefault="000C4501" w:rsidP="000C4501">
      <w:pPr>
        <w:spacing w:after="0" w:line="240" w:lineRule="auto"/>
      </w:pPr>
      <w:r>
        <w:br w:type="page"/>
      </w:r>
    </w:p>
    <w:p w14:paraId="72FF5E19" w14:textId="77777777" w:rsidR="000C4501" w:rsidRDefault="000C4501" w:rsidP="000C4501">
      <w:r w:rsidRPr="002F13EE">
        <w:rPr>
          <w:noProof/>
        </w:rPr>
        <w:lastRenderedPageBreak/>
        <w:drawing>
          <wp:inline distT="0" distB="0" distL="0" distR="0" wp14:anchorId="32C5333E" wp14:editId="524BA66B">
            <wp:extent cx="5727700" cy="3198495"/>
            <wp:effectExtent l="0" t="0" r="0" b="1905"/>
            <wp:docPr id="11782058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64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9C9E5A9" w14:textId="270A2D67" w:rsidR="000C4501" w:rsidRDefault="000C4501" w:rsidP="000C4501">
      <w:r w:rsidRPr="00501F61">
        <w:rPr>
          <w:rFonts w:ascii="Times New Roman" w:hAnsi="Times New Roman"/>
          <w:sz w:val="24"/>
          <w:szCs w:val="24"/>
        </w:rPr>
        <w:t>In which country were total unit sales of circuit boards highest?</w:t>
      </w:r>
      <w:ins w:id="103" w:author="Varsha Hindupur" w:date="2024-08-12T08:22:00Z" w16du:dateUtc="2024-08-12T12:22:00Z">
        <w:r w:rsidR="00FB357D">
          <w:rPr>
            <w:rFonts w:ascii="Times New Roman" w:hAnsi="Times New Roman"/>
            <w:sz w:val="24"/>
            <w:szCs w:val="24"/>
          </w:rPr>
          <w:t xml:space="preserve"> 3</w:t>
        </w:r>
      </w:ins>
    </w:p>
    <w:p w14:paraId="617C528B"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797789A4"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79E84F09"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02D1337"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3C470411" w14:textId="77777777" w:rsidR="000C4501" w:rsidRPr="00171F4A" w:rsidRDefault="000C4501" w:rsidP="000C4501">
      <w:pPr>
        <w:pStyle w:val="ListParagraph"/>
        <w:numPr>
          <w:ilvl w:val="0"/>
          <w:numId w:val="3"/>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0B73C6E9" w14:textId="77777777" w:rsidR="000C4501" w:rsidRDefault="000C4501" w:rsidP="000C4501">
      <w:pPr>
        <w:pStyle w:val="ListParagraph"/>
        <w:numPr>
          <w:ilvl w:val="0"/>
          <w:numId w:val="3"/>
        </w:numPr>
      </w:pPr>
      <w:r w:rsidRPr="00171F4A">
        <w:rPr>
          <w:rFonts w:ascii="Times New Roman" w:hAnsi="Times New Roman"/>
          <w:sz w:val="24"/>
          <w:szCs w:val="24"/>
        </w:rPr>
        <w:t>Brazil</w:t>
      </w:r>
    </w:p>
    <w:p w14:paraId="73A29E1A" w14:textId="77777777" w:rsidR="000C4501" w:rsidRDefault="000C4501" w:rsidP="000C4501">
      <w:pPr>
        <w:spacing w:after="0" w:line="240" w:lineRule="auto"/>
      </w:pPr>
      <w:r>
        <w:br w:type="page"/>
      </w:r>
    </w:p>
    <w:p w14:paraId="409833E5" w14:textId="77777777" w:rsidR="000C4501" w:rsidRDefault="000C4501" w:rsidP="000C4501">
      <w:r w:rsidRPr="002F13EE">
        <w:rPr>
          <w:noProof/>
        </w:rPr>
        <w:lastRenderedPageBreak/>
        <w:drawing>
          <wp:inline distT="0" distB="0" distL="0" distR="0" wp14:anchorId="3B3C28FE" wp14:editId="0DFD751D">
            <wp:extent cx="5727700" cy="3198495"/>
            <wp:effectExtent l="0" t="0" r="0" b="1905"/>
            <wp:docPr id="166794101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4675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A0BB9F9" w14:textId="77777777" w:rsidR="000C4501" w:rsidRDefault="000C4501" w:rsidP="000C4501"/>
    <w:p w14:paraId="1EEA60DF" w14:textId="7A541B39" w:rsidR="000C4501" w:rsidRPr="0095138C" w:rsidRDefault="000C4501" w:rsidP="000C4501">
      <w:pPr>
        <w:contextualSpacing/>
        <w:rPr>
          <w:rFonts w:ascii="Times New Roman" w:hAnsi="Times New Roman"/>
          <w:sz w:val="24"/>
          <w:szCs w:val="24"/>
        </w:rPr>
      </w:pPr>
      <w:r w:rsidRPr="0095138C">
        <w:rPr>
          <w:rFonts w:ascii="Times New Roman" w:hAnsi="Times New Roman"/>
          <w:sz w:val="24"/>
          <w:szCs w:val="24"/>
        </w:rPr>
        <w:t>In which country were unit sales of CRT03 second lowest?</w:t>
      </w:r>
      <w:ins w:id="104" w:author="Varsha Hindupur" w:date="2024-08-12T08:22:00Z" w16du:dateUtc="2024-08-12T12:22:00Z">
        <w:r w:rsidR="00FB357D">
          <w:rPr>
            <w:rFonts w:ascii="Times New Roman" w:hAnsi="Times New Roman"/>
            <w:sz w:val="24"/>
            <w:szCs w:val="24"/>
          </w:rPr>
          <w:t xml:space="preserve"> 4</w:t>
        </w:r>
      </w:ins>
    </w:p>
    <w:p w14:paraId="20931591"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45AF2B40"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6C1B0C57"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64B55A7E"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1C5D7B67" w14:textId="77777777" w:rsidR="000C4501" w:rsidRPr="00171F4A" w:rsidRDefault="000C4501" w:rsidP="004B57B8">
      <w:pPr>
        <w:pStyle w:val="ListParagraph"/>
        <w:numPr>
          <w:ilvl w:val="0"/>
          <w:numId w:val="4"/>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4953D9E9" w14:textId="77777777" w:rsidR="000C4501" w:rsidRDefault="000C4501" w:rsidP="004B57B8">
      <w:pPr>
        <w:pStyle w:val="ListParagraph"/>
        <w:numPr>
          <w:ilvl w:val="0"/>
          <w:numId w:val="4"/>
        </w:numPr>
      </w:pPr>
      <w:r w:rsidRPr="00171F4A">
        <w:rPr>
          <w:rFonts w:ascii="Times New Roman" w:hAnsi="Times New Roman"/>
          <w:sz w:val="24"/>
          <w:szCs w:val="24"/>
        </w:rPr>
        <w:t>Brazil</w:t>
      </w:r>
    </w:p>
    <w:p w14:paraId="30DBA207" w14:textId="77777777" w:rsidR="000C4501" w:rsidRDefault="000C4501" w:rsidP="000C4501">
      <w:pPr>
        <w:spacing w:after="0" w:line="240" w:lineRule="auto"/>
      </w:pPr>
      <w:r>
        <w:br w:type="page"/>
      </w:r>
    </w:p>
    <w:p w14:paraId="74E3ACF9" w14:textId="77777777" w:rsidR="000C4501" w:rsidRDefault="000C4501" w:rsidP="000C4501">
      <w:r w:rsidRPr="002F13EE">
        <w:rPr>
          <w:noProof/>
        </w:rPr>
        <w:lastRenderedPageBreak/>
        <w:drawing>
          <wp:inline distT="0" distB="0" distL="0" distR="0" wp14:anchorId="4F828F09" wp14:editId="5EB61A45">
            <wp:extent cx="5727700" cy="3198495"/>
            <wp:effectExtent l="0" t="0" r="0" b="1905"/>
            <wp:docPr id="71390565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571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D6FC2C4" w14:textId="4006310C" w:rsidR="000C4501" w:rsidRDefault="000C4501" w:rsidP="000C4501">
      <w:pPr>
        <w:rPr>
          <w:rFonts w:ascii="Times New Roman" w:hAnsi="Times New Roman"/>
          <w:sz w:val="24"/>
          <w:szCs w:val="24"/>
        </w:rPr>
      </w:pPr>
      <w:r w:rsidRPr="00BB65BE">
        <w:rPr>
          <w:rFonts w:ascii="Times New Roman" w:hAnsi="Times New Roman"/>
          <w:sz w:val="24"/>
          <w:szCs w:val="24"/>
        </w:rPr>
        <w:t>In which country were sales of TRN02 and TRN04 equal?</w:t>
      </w:r>
      <w:ins w:id="105" w:author="Varsha Hindupur" w:date="2024-08-12T08:22:00Z" w16du:dateUtc="2024-08-12T12:22:00Z">
        <w:r w:rsidR="00FB357D">
          <w:rPr>
            <w:rFonts w:ascii="Times New Roman" w:hAnsi="Times New Roman"/>
            <w:sz w:val="24"/>
            <w:szCs w:val="24"/>
          </w:rPr>
          <w:t xml:space="preserve"> 5</w:t>
        </w:r>
      </w:ins>
    </w:p>
    <w:p w14:paraId="238FD237"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5F8048DE"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57785206"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DEFA72B"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2DECE12F" w14:textId="77777777" w:rsidR="000C4501" w:rsidRPr="00171F4A" w:rsidRDefault="000C4501" w:rsidP="004B57B8">
      <w:pPr>
        <w:pStyle w:val="ListParagraph"/>
        <w:numPr>
          <w:ilvl w:val="0"/>
          <w:numId w:val="5"/>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73878344" w14:textId="77777777" w:rsidR="000C4501" w:rsidRDefault="000C4501" w:rsidP="004B57B8">
      <w:pPr>
        <w:pStyle w:val="ListParagraph"/>
        <w:numPr>
          <w:ilvl w:val="0"/>
          <w:numId w:val="5"/>
        </w:numPr>
      </w:pPr>
      <w:r w:rsidRPr="00171F4A">
        <w:rPr>
          <w:rFonts w:ascii="Times New Roman" w:hAnsi="Times New Roman"/>
          <w:sz w:val="24"/>
          <w:szCs w:val="24"/>
        </w:rPr>
        <w:t>Brazil</w:t>
      </w:r>
    </w:p>
    <w:p w14:paraId="30C3B493" w14:textId="77777777" w:rsidR="000C4501" w:rsidRDefault="000C4501" w:rsidP="000C4501">
      <w:pPr>
        <w:spacing w:after="0" w:line="240" w:lineRule="auto"/>
      </w:pPr>
      <w:r>
        <w:br w:type="page"/>
      </w:r>
    </w:p>
    <w:p w14:paraId="5EF34264" w14:textId="77777777" w:rsidR="000C4501" w:rsidRDefault="000C4501" w:rsidP="000C4501">
      <w:r w:rsidRPr="002F13EE">
        <w:rPr>
          <w:noProof/>
        </w:rPr>
        <w:lastRenderedPageBreak/>
        <w:drawing>
          <wp:inline distT="0" distB="0" distL="0" distR="0" wp14:anchorId="0B1AA648" wp14:editId="1869CA23">
            <wp:extent cx="5727700" cy="3198495"/>
            <wp:effectExtent l="0" t="0" r="0" b="1905"/>
            <wp:docPr id="207148563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2706"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546F21C" w14:textId="5F2E5FC8" w:rsidR="000C4501" w:rsidRDefault="000C4501" w:rsidP="000C4501">
      <w:pPr>
        <w:rPr>
          <w:rFonts w:ascii="Times New Roman" w:hAnsi="Times New Roman"/>
          <w:sz w:val="24"/>
          <w:szCs w:val="24"/>
        </w:rPr>
      </w:pPr>
      <w:r w:rsidRPr="0095138C">
        <w:rPr>
          <w:rFonts w:ascii="Times New Roman" w:hAnsi="Times New Roman"/>
          <w:sz w:val="24"/>
          <w:szCs w:val="24"/>
        </w:rPr>
        <w:t>In what country were unit sales of CRT02 and CRT03 equal?</w:t>
      </w:r>
      <w:ins w:id="106" w:author="Varsha Hindupur" w:date="2024-08-12T08:22:00Z" w16du:dateUtc="2024-08-12T12:22:00Z">
        <w:r w:rsidR="00FB357D">
          <w:rPr>
            <w:rFonts w:ascii="Times New Roman" w:hAnsi="Times New Roman"/>
            <w:sz w:val="24"/>
            <w:szCs w:val="24"/>
          </w:rPr>
          <w:t xml:space="preserve"> 6</w:t>
        </w:r>
      </w:ins>
    </w:p>
    <w:p w14:paraId="7DC2F8B4"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3BCC1E1B"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20ABD04C"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7A62A8F5"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35F8A56F" w14:textId="77777777" w:rsidR="000C4501" w:rsidRPr="00171F4A" w:rsidRDefault="000C4501" w:rsidP="004B57B8">
      <w:pPr>
        <w:pStyle w:val="ListParagraph"/>
        <w:numPr>
          <w:ilvl w:val="0"/>
          <w:numId w:val="6"/>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1EEF527E" w14:textId="77777777" w:rsidR="000C4501" w:rsidRDefault="000C4501" w:rsidP="004B57B8">
      <w:pPr>
        <w:pStyle w:val="ListParagraph"/>
        <w:numPr>
          <w:ilvl w:val="0"/>
          <w:numId w:val="6"/>
        </w:numPr>
      </w:pPr>
      <w:r w:rsidRPr="00171F4A">
        <w:rPr>
          <w:rFonts w:ascii="Times New Roman" w:hAnsi="Times New Roman"/>
          <w:sz w:val="24"/>
          <w:szCs w:val="24"/>
        </w:rPr>
        <w:t>Brazil</w:t>
      </w:r>
    </w:p>
    <w:p w14:paraId="5E3C63F8" w14:textId="77777777" w:rsidR="000C4501" w:rsidRDefault="000C4501" w:rsidP="000C4501">
      <w:pPr>
        <w:spacing w:after="0" w:line="240" w:lineRule="auto"/>
      </w:pPr>
      <w:r>
        <w:br w:type="page"/>
      </w:r>
    </w:p>
    <w:p w14:paraId="4DD403C6" w14:textId="77777777" w:rsidR="000C4501" w:rsidRDefault="000C4501" w:rsidP="000C4501">
      <w:r w:rsidRPr="002F13EE">
        <w:rPr>
          <w:noProof/>
        </w:rPr>
        <w:lastRenderedPageBreak/>
        <w:drawing>
          <wp:inline distT="0" distB="0" distL="0" distR="0" wp14:anchorId="2D7C5A1D" wp14:editId="1699C342">
            <wp:extent cx="5727700" cy="3198495"/>
            <wp:effectExtent l="0" t="0" r="0" b="1905"/>
            <wp:docPr id="114392879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9306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9A1A53C" w14:textId="1D50233F" w:rsidR="000C4501" w:rsidRDefault="000C4501" w:rsidP="000C4501">
      <w:pPr>
        <w:rPr>
          <w:rFonts w:ascii="Times New Roman" w:hAnsi="Times New Roman"/>
          <w:sz w:val="24"/>
          <w:szCs w:val="24"/>
        </w:rPr>
      </w:pPr>
      <w:r w:rsidRPr="00991C60">
        <w:rPr>
          <w:rFonts w:ascii="Times New Roman" w:hAnsi="Times New Roman"/>
          <w:sz w:val="24"/>
          <w:szCs w:val="24"/>
        </w:rPr>
        <w:t>In which country were the second</w:t>
      </w:r>
      <w:r>
        <w:rPr>
          <w:rFonts w:ascii="Times New Roman" w:hAnsi="Times New Roman"/>
          <w:sz w:val="24"/>
          <w:szCs w:val="24"/>
        </w:rPr>
        <w:t>-</w:t>
      </w:r>
      <w:r w:rsidRPr="00991C60">
        <w:rPr>
          <w:rFonts w:ascii="Times New Roman" w:hAnsi="Times New Roman"/>
          <w:sz w:val="24"/>
          <w:szCs w:val="24"/>
        </w:rPr>
        <w:t>highest unit sales of TRN01?</w:t>
      </w:r>
      <w:ins w:id="107" w:author="Varsha Hindupur" w:date="2024-08-12T08:22:00Z" w16du:dateUtc="2024-08-12T12:22:00Z">
        <w:r w:rsidR="00FB357D">
          <w:rPr>
            <w:rFonts w:ascii="Times New Roman" w:hAnsi="Times New Roman"/>
            <w:sz w:val="24"/>
            <w:szCs w:val="24"/>
          </w:rPr>
          <w:t xml:space="preserve"> 7</w:t>
        </w:r>
      </w:ins>
    </w:p>
    <w:p w14:paraId="294CD4A0"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Japan</w:t>
      </w:r>
    </w:p>
    <w:p w14:paraId="0385D233"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Canada</w:t>
      </w:r>
    </w:p>
    <w:p w14:paraId="3FDD9A5C"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Mexico</w:t>
      </w:r>
    </w:p>
    <w:p w14:paraId="33779F3A"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US</w:t>
      </w:r>
    </w:p>
    <w:p w14:paraId="0F244BD1" w14:textId="77777777" w:rsidR="000C4501" w:rsidRPr="00171F4A" w:rsidRDefault="000C4501" w:rsidP="004B57B8">
      <w:pPr>
        <w:pStyle w:val="ListParagraph"/>
        <w:numPr>
          <w:ilvl w:val="0"/>
          <w:numId w:val="7"/>
        </w:numPr>
        <w:autoSpaceDE w:val="0"/>
        <w:autoSpaceDN w:val="0"/>
        <w:adjustRightInd w:val="0"/>
        <w:rPr>
          <w:rFonts w:ascii="Times New Roman" w:hAnsi="Times New Roman"/>
          <w:sz w:val="24"/>
          <w:szCs w:val="24"/>
        </w:rPr>
      </w:pPr>
      <w:r w:rsidRPr="00171F4A">
        <w:rPr>
          <w:rFonts w:ascii="Times New Roman" w:hAnsi="Times New Roman"/>
          <w:sz w:val="24"/>
          <w:szCs w:val="24"/>
        </w:rPr>
        <w:t>UK</w:t>
      </w:r>
    </w:p>
    <w:p w14:paraId="7E7D38EF" w14:textId="77777777" w:rsidR="000C4501" w:rsidRDefault="000C4501" w:rsidP="004B57B8">
      <w:pPr>
        <w:pStyle w:val="ListParagraph"/>
        <w:numPr>
          <w:ilvl w:val="0"/>
          <w:numId w:val="7"/>
        </w:numPr>
      </w:pPr>
      <w:r w:rsidRPr="00171F4A">
        <w:rPr>
          <w:rFonts w:ascii="Times New Roman" w:hAnsi="Times New Roman"/>
          <w:sz w:val="24"/>
          <w:szCs w:val="24"/>
        </w:rPr>
        <w:t>Brazil</w:t>
      </w:r>
    </w:p>
    <w:p w14:paraId="24FE28E1" w14:textId="77777777" w:rsidR="000C4501" w:rsidRDefault="000C4501" w:rsidP="000C4501">
      <w:pPr>
        <w:spacing w:after="0" w:line="240" w:lineRule="auto"/>
      </w:pPr>
      <w:r>
        <w:br w:type="page"/>
      </w:r>
    </w:p>
    <w:p w14:paraId="4573038C" w14:textId="77777777" w:rsidR="000C4501" w:rsidRDefault="000C4501" w:rsidP="000C4501">
      <w:r w:rsidRPr="002F13EE">
        <w:rPr>
          <w:noProof/>
        </w:rPr>
        <w:lastRenderedPageBreak/>
        <w:drawing>
          <wp:inline distT="0" distB="0" distL="0" distR="0" wp14:anchorId="23E481B6" wp14:editId="1050E894">
            <wp:extent cx="5727700" cy="3198495"/>
            <wp:effectExtent l="0" t="0" r="0" b="1905"/>
            <wp:docPr id="2576312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885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85BFA75" w14:textId="0ADD55EB" w:rsidR="000C4501" w:rsidRPr="00AF5FE7" w:rsidRDefault="000C4501" w:rsidP="000C4501">
      <w:pPr>
        <w:autoSpaceDE w:val="0"/>
        <w:autoSpaceDN w:val="0"/>
        <w:adjustRightInd w:val="0"/>
        <w:contextualSpacing/>
        <w:rPr>
          <w:rFonts w:ascii="Times New Roman" w:hAnsi="Times New Roman"/>
          <w:sz w:val="24"/>
          <w:szCs w:val="24"/>
        </w:rPr>
      </w:pPr>
      <w:r w:rsidRPr="00D35F05">
        <w:rPr>
          <w:rFonts w:ascii="Times New Roman" w:hAnsi="Times New Roman"/>
          <w:sz w:val="24"/>
          <w:szCs w:val="24"/>
        </w:rPr>
        <w:t>In which country were unit sales of CHP04 second lowest?</w:t>
      </w:r>
      <w:ins w:id="108" w:author="Varsha Hindupur" w:date="2024-08-12T08:22:00Z" w16du:dateUtc="2024-08-12T12:22:00Z">
        <w:r w:rsidR="00FB357D">
          <w:rPr>
            <w:rFonts w:ascii="Times New Roman" w:hAnsi="Times New Roman"/>
            <w:sz w:val="24"/>
            <w:szCs w:val="24"/>
          </w:rPr>
          <w:t xml:space="preserve"> 8</w:t>
        </w:r>
      </w:ins>
    </w:p>
    <w:p w14:paraId="2BA44A39"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58C03FE0"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25F660A"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0DA7C88"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58E81A49" w14:textId="77777777" w:rsidR="000C4501" w:rsidRPr="00B1525C" w:rsidRDefault="000C4501" w:rsidP="004B57B8">
      <w:pPr>
        <w:pStyle w:val="ListParagraph"/>
        <w:numPr>
          <w:ilvl w:val="0"/>
          <w:numId w:val="8"/>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5B455B27" w14:textId="77777777" w:rsidR="000C4501" w:rsidRDefault="000C4501" w:rsidP="004B57B8">
      <w:pPr>
        <w:pStyle w:val="ListParagraph"/>
        <w:numPr>
          <w:ilvl w:val="0"/>
          <w:numId w:val="8"/>
        </w:numPr>
      </w:pPr>
      <w:r w:rsidRPr="00B1525C">
        <w:rPr>
          <w:rFonts w:ascii="Times New Roman" w:hAnsi="Times New Roman"/>
          <w:sz w:val="24"/>
          <w:szCs w:val="24"/>
        </w:rPr>
        <w:t>Brazil</w:t>
      </w:r>
    </w:p>
    <w:p w14:paraId="0EC6DD68" w14:textId="77777777" w:rsidR="000C4501" w:rsidRDefault="000C4501" w:rsidP="000C4501">
      <w:pPr>
        <w:spacing w:after="0" w:line="240" w:lineRule="auto"/>
      </w:pPr>
      <w:r>
        <w:br w:type="page"/>
      </w:r>
    </w:p>
    <w:p w14:paraId="7E28AA61" w14:textId="77777777" w:rsidR="000C4501" w:rsidRDefault="000C4501" w:rsidP="000C4501">
      <w:r w:rsidRPr="002F13EE">
        <w:rPr>
          <w:noProof/>
        </w:rPr>
        <w:lastRenderedPageBreak/>
        <w:drawing>
          <wp:inline distT="0" distB="0" distL="0" distR="0" wp14:anchorId="0AF737DB" wp14:editId="492687FA">
            <wp:extent cx="5727700" cy="3198495"/>
            <wp:effectExtent l="0" t="0" r="0" b="1905"/>
            <wp:docPr id="45264418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430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91D5601" w14:textId="1CBE0D2E" w:rsidR="000C4501" w:rsidRPr="00BA3756" w:rsidRDefault="000C4501" w:rsidP="000C4501">
      <w:pPr>
        <w:contextualSpacing/>
        <w:rPr>
          <w:rFonts w:ascii="Times New Roman" w:hAnsi="Times New Roman"/>
          <w:sz w:val="24"/>
          <w:szCs w:val="24"/>
        </w:rPr>
      </w:pPr>
      <w:r w:rsidRPr="00BA3756">
        <w:rPr>
          <w:rFonts w:ascii="Times New Roman" w:hAnsi="Times New Roman"/>
          <w:sz w:val="24"/>
          <w:szCs w:val="24"/>
        </w:rPr>
        <w:t>In which country were unit sales of C</w:t>
      </w:r>
      <w:r>
        <w:rPr>
          <w:rFonts w:ascii="Times New Roman" w:hAnsi="Times New Roman"/>
          <w:sz w:val="24"/>
          <w:szCs w:val="24"/>
        </w:rPr>
        <w:t>RT</w:t>
      </w:r>
      <w:r w:rsidRPr="00BA3756">
        <w:rPr>
          <w:rFonts w:ascii="Times New Roman" w:hAnsi="Times New Roman"/>
          <w:sz w:val="24"/>
          <w:szCs w:val="24"/>
        </w:rPr>
        <w:t>03 lowest?</w:t>
      </w:r>
      <w:r>
        <w:rPr>
          <w:rFonts w:ascii="Times New Roman" w:hAnsi="Times New Roman"/>
          <w:sz w:val="24"/>
          <w:szCs w:val="24"/>
        </w:rPr>
        <w:t xml:space="preserve"> Regardless of the answer select Mexico.</w:t>
      </w:r>
      <w:ins w:id="109" w:author="Varsha Hindupur" w:date="2024-08-12T08:22:00Z" w16du:dateUtc="2024-08-12T12:22:00Z">
        <w:r w:rsidR="00FB357D">
          <w:rPr>
            <w:rFonts w:ascii="Times New Roman" w:hAnsi="Times New Roman"/>
            <w:sz w:val="24"/>
            <w:szCs w:val="24"/>
          </w:rPr>
          <w:t xml:space="preserve"> 9</w:t>
        </w:r>
      </w:ins>
    </w:p>
    <w:p w14:paraId="75794D7C"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499E8841"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61DE0957"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1E1945BE"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4A955C85" w14:textId="77777777" w:rsidR="000C4501" w:rsidRPr="00B1525C" w:rsidRDefault="000C4501" w:rsidP="004B57B8">
      <w:pPr>
        <w:pStyle w:val="ListParagraph"/>
        <w:numPr>
          <w:ilvl w:val="0"/>
          <w:numId w:val="9"/>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5F0B33A1" w14:textId="77777777" w:rsidR="000C4501" w:rsidRDefault="000C4501" w:rsidP="004B57B8">
      <w:pPr>
        <w:pStyle w:val="ListParagraph"/>
        <w:numPr>
          <w:ilvl w:val="0"/>
          <w:numId w:val="9"/>
        </w:numPr>
      </w:pPr>
      <w:r w:rsidRPr="00B1525C">
        <w:rPr>
          <w:rFonts w:ascii="Times New Roman" w:hAnsi="Times New Roman"/>
          <w:sz w:val="24"/>
          <w:szCs w:val="24"/>
        </w:rPr>
        <w:t>Brazil</w:t>
      </w:r>
    </w:p>
    <w:p w14:paraId="4BC8951C" w14:textId="77777777" w:rsidR="000C4501" w:rsidRDefault="000C4501" w:rsidP="000C4501">
      <w:pPr>
        <w:spacing w:after="0" w:line="240" w:lineRule="auto"/>
      </w:pPr>
      <w:r>
        <w:br w:type="page"/>
      </w:r>
    </w:p>
    <w:p w14:paraId="690D230B" w14:textId="77777777" w:rsidR="000C4501" w:rsidRDefault="000C4501" w:rsidP="000C4501">
      <w:r w:rsidRPr="002F13EE">
        <w:rPr>
          <w:noProof/>
        </w:rPr>
        <w:lastRenderedPageBreak/>
        <w:drawing>
          <wp:inline distT="0" distB="0" distL="0" distR="0" wp14:anchorId="663B5D3B" wp14:editId="0E74915B">
            <wp:extent cx="5727700" cy="3198495"/>
            <wp:effectExtent l="0" t="0" r="0" b="1905"/>
            <wp:docPr id="213360894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076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8064EF6" w14:textId="5C2272D7" w:rsidR="000C4501" w:rsidRDefault="000C4501" w:rsidP="000C4501">
      <w:pPr>
        <w:rPr>
          <w:rFonts w:ascii="Times New Roman" w:hAnsi="Times New Roman"/>
          <w:sz w:val="24"/>
          <w:szCs w:val="24"/>
        </w:rPr>
      </w:pPr>
      <w:r w:rsidRPr="00D35F05">
        <w:rPr>
          <w:rFonts w:ascii="Times New Roman" w:hAnsi="Times New Roman"/>
          <w:sz w:val="24"/>
          <w:szCs w:val="24"/>
        </w:rPr>
        <w:t>In which country were unit sales of CHP03 and CHP04 closest?</w:t>
      </w:r>
      <w:ins w:id="110" w:author="Varsha Hindupur" w:date="2024-08-12T08:22:00Z" w16du:dateUtc="2024-08-12T12:22:00Z">
        <w:r w:rsidR="00FB357D">
          <w:rPr>
            <w:rFonts w:ascii="Times New Roman" w:hAnsi="Times New Roman"/>
            <w:sz w:val="24"/>
            <w:szCs w:val="24"/>
          </w:rPr>
          <w:t xml:space="preserve"> 10</w:t>
        </w:r>
      </w:ins>
    </w:p>
    <w:p w14:paraId="651017C5"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356CC9B1"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29825F13"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986123B"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777608FE" w14:textId="77777777" w:rsidR="000C4501" w:rsidRPr="00B1525C" w:rsidRDefault="000C4501" w:rsidP="004B57B8">
      <w:pPr>
        <w:pStyle w:val="ListParagraph"/>
        <w:numPr>
          <w:ilvl w:val="0"/>
          <w:numId w:val="10"/>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0643F4E2" w14:textId="77777777" w:rsidR="000C4501" w:rsidRDefault="000C4501" w:rsidP="004B57B8">
      <w:pPr>
        <w:pStyle w:val="ListParagraph"/>
        <w:numPr>
          <w:ilvl w:val="0"/>
          <w:numId w:val="10"/>
        </w:numPr>
      </w:pPr>
      <w:r w:rsidRPr="00B1525C">
        <w:rPr>
          <w:rFonts w:ascii="Times New Roman" w:hAnsi="Times New Roman"/>
          <w:sz w:val="24"/>
          <w:szCs w:val="24"/>
        </w:rPr>
        <w:t>Brazil</w:t>
      </w:r>
    </w:p>
    <w:p w14:paraId="78163846" w14:textId="77777777" w:rsidR="000C4501" w:rsidRDefault="000C4501" w:rsidP="000C4501">
      <w:pPr>
        <w:spacing w:after="0" w:line="240" w:lineRule="auto"/>
      </w:pPr>
      <w:r>
        <w:br w:type="page"/>
      </w:r>
    </w:p>
    <w:p w14:paraId="0779BBC9" w14:textId="77777777" w:rsidR="000C4501" w:rsidRDefault="000C4501" w:rsidP="000C4501">
      <w:r w:rsidRPr="002F13EE">
        <w:rPr>
          <w:noProof/>
        </w:rPr>
        <w:lastRenderedPageBreak/>
        <w:drawing>
          <wp:inline distT="0" distB="0" distL="0" distR="0" wp14:anchorId="28F8F945" wp14:editId="727FA228">
            <wp:extent cx="5727700" cy="3198495"/>
            <wp:effectExtent l="0" t="0" r="0" b="1905"/>
            <wp:docPr id="109591274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861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425C624" w14:textId="7C5F5699" w:rsidR="000C4501" w:rsidRPr="00F73A17" w:rsidRDefault="000C4501" w:rsidP="000C4501">
      <w:pPr>
        <w:contextualSpacing/>
        <w:rPr>
          <w:rFonts w:ascii="Times New Roman" w:hAnsi="Times New Roman"/>
          <w:sz w:val="24"/>
          <w:szCs w:val="24"/>
        </w:rPr>
      </w:pPr>
      <w:r w:rsidRPr="00F73A17">
        <w:rPr>
          <w:rFonts w:ascii="Times New Roman" w:hAnsi="Times New Roman"/>
          <w:sz w:val="24"/>
          <w:szCs w:val="24"/>
        </w:rPr>
        <w:t>In which country were unit sales of CRT02 second highest?</w:t>
      </w:r>
      <w:ins w:id="111" w:author="Varsha Hindupur" w:date="2024-08-12T08:22:00Z" w16du:dateUtc="2024-08-12T12:22:00Z">
        <w:r w:rsidR="00FB357D">
          <w:rPr>
            <w:rFonts w:ascii="Times New Roman" w:hAnsi="Times New Roman"/>
            <w:sz w:val="24"/>
            <w:szCs w:val="24"/>
          </w:rPr>
          <w:t xml:space="preserve"> 11</w:t>
        </w:r>
      </w:ins>
    </w:p>
    <w:p w14:paraId="182F2ECB"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Japan</w:t>
      </w:r>
    </w:p>
    <w:p w14:paraId="6522E1CF"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Canada</w:t>
      </w:r>
    </w:p>
    <w:p w14:paraId="063DA7A8"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Mexico</w:t>
      </w:r>
    </w:p>
    <w:p w14:paraId="06558943"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US</w:t>
      </w:r>
    </w:p>
    <w:p w14:paraId="1A7F8FC8" w14:textId="77777777" w:rsidR="000C4501" w:rsidRPr="00B1525C" w:rsidRDefault="000C4501" w:rsidP="004B57B8">
      <w:pPr>
        <w:pStyle w:val="ListParagraph"/>
        <w:numPr>
          <w:ilvl w:val="0"/>
          <w:numId w:val="11"/>
        </w:numPr>
        <w:autoSpaceDE w:val="0"/>
        <w:autoSpaceDN w:val="0"/>
        <w:adjustRightInd w:val="0"/>
        <w:rPr>
          <w:rFonts w:ascii="Times New Roman" w:hAnsi="Times New Roman"/>
          <w:sz w:val="24"/>
          <w:szCs w:val="24"/>
        </w:rPr>
      </w:pPr>
      <w:r w:rsidRPr="00B1525C">
        <w:rPr>
          <w:rFonts w:ascii="Times New Roman" w:hAnsi="Times New Roman"/>
          <w:sz w:val="24"/>
          <w:szCs w:val="24"/>
        </w:rPr>
        <w:t>UK</w:t>
      </w:r>
    </w:p>
    <w:p w14:paraId="2ABBA73A" w14:textId="77777777" w:rsidR="000C4501" w:rsidRDefault="000C4501" w:rsidP="004B57B8">
      <w:pPr>
        <w:pStyle w:val="ListParagraph"/>
        <w:numPr>
          <w:ilvl w:val="0"/>
          <w:numId w:val="11"/>
        </w:numPr>
      </w:pPr>
      <w:r w:rsidRPr="00B1525C">
        <w:rPr>
          <w:rFonts w:ascii="Times New Roman" w:hAnsi="Times New Roman"/>
          <w:sz w:val="24"/>
          <w:szCs w:val="24"/>
        </w:rPr>
        <w:t>Brazil</w:t>
      </w:r>
    </w:p>
    <w:p w14:paraId="7C0B1F0E" w14:textId="77777777" w:rsidR="000C4501" w:rsidRDefault="000C4501" w:rsidP="000C4501">
      <w:pPr>
        <w:spacing w:after="0" w:line="240" w:lineRule="auto"/>
      </w:pPr>
      <w:r>
        <w:br w:type="page"/>
      </w:r>
    </w:p>
    <w:p w14:paraId="51B344C3" w14:textId="77777777" w:rsidR="000C4501" w:rsidRDefault="000C4501" w:rsidP="000C4501">
      <w:r w:rsidRPr="002F13EE">
        <w:rPr>
          <w:noProof/>
        </w:rPr>
        <w:lastRenderedPageBreak/>
        <w:drawing>
          <wp:inline distT="0" distB="0" distL="0" distR="0" wp14:anchorId="257CCD6C" wp14:editId="3FE1697F">
            <wp:extent cx="5727700" cy="3198495"/>
            <wp:effectExtent l="0" t="0" r="0" b="1905"/>
            <wp:docPr id="147069965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9231"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561BD3C" w14:textId="26F1EE81" w:rsidR="000C4501" w:rsidRPr="00417552" w:rsidRDefault="000C4501" w:rsidP="000C4501">
      <w:pPr>
        <w:contextualSpacing/>
        <w:rPr>
          <w:rFonts w:ascii="Times New Roman" w:hAnsi="Times New Roman"/>
          <w:sz w:val="24"/>
          <w:szCs w:val="24"/>
        </w:rPr>
      </w:pPr>
      <w:r w:rsidRPr="00417552">
        <w:rPr>
          <w:rFonts w:ascii="Times New Roman" w:hAnsi="Times New Roman"/>
          <w:sz w:val="24"/>
          <w:szCs w:val="24"/>
        </w:rPr>
        <w:t>In which country were total unit sales of chips lowest?</w:t>
      </w:r>
      <w:ins w:id="112" w:author="Varsha Hindupur" w:date="2024-08-12T08:22:00Z" w16du:dateUtc="2024-08-12T12:22:00Z">
        <w:r w:rsidR="00FB357D">
          <w:rPr>
            <w:rFonts w:ascii="Times New Roman" w:hAnsi="Times New Roman"/>
            <w:sz w:val="24"/>
            <w:szCs w:val="24"/>
          </w:rPr>
          <w:t xml:space="preserve"> 12</w:t>
        </w:r>
      </w:ins>
    </w:p>
    <w:p w14:paraId="71A5A32D"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A71E344"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E289385"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75B06434"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0B0107B8" w14:textId="77777777" w:rsidR="000C4501" w:rsidRPr="000C4501" w:rsidRDefault="000C4501" w:rsidP="004B57B8">
      <w:pPr>
        <w:pStyle w:val="ListParagraph"/>
        <w:numPr>
          <w:ilvl w:val="0"/>
          <w:numId w:val="1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191D5D1" w14:textId="77777777" w:rsidR="000C4501" w:rsidRDefault="000C4501" w:rsidP="004B57B8">
      <w:pPr>
        <w:pStyle w:val="ListParagraph"/>
        <w:numPr>
          <w:ilvl w:val="0"/>
          <w:numId w:val="12"/>
        </w:numPr>
      </w:pPr>
      <w:r w:rsidRPr="000C4501">
        <w:rPr>
          <w:rFonts w:ascii="Times New Roman" w:hAnsi="Times New Roman"/>
          <w:sz w:val="24"/>
          <w:szCs w:val="24"/>
        </w:rPr>
        <w:t>Brazil</w:t>
      </w:r>
    </w:p>
    <w:p w14:paraId="12C480B4" w14:textId="77777777" w:rsidR="000C4501" w:rsidRDefault="000C4501" w:rsidP="000C4501">
      <w:pPr>
        <w:spacing w:after="0" w:line="240" w:lineRule="auto"/>
      </w:pPr>
      <w:r>
        <w:br w:type="page"/>
      </w:r>
    </w:p>
    <w:p w14:paraId="178A41B3" w14:textId="77777777" w:rsidR="000C4501" w:rsidRDefault="000C4501" w:rsidP="000C4501">
      <w:r w:rsidRPr="002F13EE">
        <w:rPr>
          <w:noProof/>
        </w:rPr>
        <w:lastRenderedPageBreak/>
        <w:drawing>
          <wp:inline distT="0" distB="0" distL="0" distR="0" wp14:anchorId="45990EFE" wp14:editId="1BE108A8">
            <wp:extent cx="5727700" cy="3198495"/>
            <wp:effectExtent l="0" t="0" r="0" b="1905"/>
            <wp:docPr id="4892398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1531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E072E5E" w14:textId="60F863AC" w:rsidR="000C4501" w:rsidRPr="00991C60" w:rsidRDefault="000C4501" w:rsidP="000C4501">
      <w:pPr>
        <w:contextualSpacing/>
        <w:rPr>
          <w:rFonts w:ascii="Times New Roman" w:hAnsi="Times New Roman"/>
          <w:sz w:val="24"/>
          <w:szCs w:val="24"/>
        </w:rPr>
      </w:pPr>
      <w:r w:rsidRPr="00991C60">
        <w:rPr>
          <w:rFonts w:ascii="Times New Roman" w:hAnsi="Times New Roman"/>
          <w:sz w:val="24"/>
          <w:szCs w:val="24"/>
        </w:rPr>
        <w:t>In which country were the unit sales of TRN03 the lowest?</w:t>
      </w:r>
      <w:ins w:id="113" w:author="Varsha Hindupur" w:date="2024-08-12T08:22:00Z" w16du:dateUtc="2024-08-12T12:22:00Z">
        <w:r w:rsidR="00FB357D">
          <w:rPr>
            <w:rFonts w:ascii="Times New Roman" w:hAnsi="Times New Roman"/>
            <w:sz w:val="24"/>
            <w:szCs w:val="24"/>
          </w:rPr>
          <w:t xml:space="preserve"> 13</w:t>
        </w:r>
      </w:ins>
    </w:p>
    <w:p w14:paraId="648AAAC8"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6C6A44E"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D9A2284"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D2B2E85"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CA474DE" w14:textId="77777777" w:rsidR="000C4501" w:rsidRPr="000C4501" w:rsidRDefault="000C4501" w:rsidP="004B57B8">
      <w:pPr>
        <w:pStyle w:val="ListParagraph"/>
        <w:numPr>
          <w:ilvl w:val="0"/>
          <w:numId w:val="13"/>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6C24263D" w14:textId="77777777" w:rsidR="000C4501" w:rsidRDefault="000C4501" w:rsidP="004B57B8">
      <w:pPr>
        <w:pStyle w:val="ListParagraph"/>
        <w:numPr>
          <w:ilvl w:val="0"/>
          <w:numId w:val="13"/>
        </w:numPr>
      </w:pPr>
      <w:r w:rsidRPr="000C4501">
        <w:rPr>
          <w:rFonts w:ascii="Times New Roman" w:hAnsi="Times New Roman"/>
          <w:sz w:val="24"/>
          <w:szCs w:val="24"/>
        </w:rPr>
        <w:t>Brazil</w:t>
      </w:r>
    </w:p>
    <w:p w14:paraId="41DBD7D7" w14:textId="77777777" w:rsidR="000C4501" w:rsidRDefault="000C4501" w:rsidP="000C4501">
      <w:pPr>
        <w:spacing w:after="0" w:line="240" w:lineRule="auto"/>
      </w:pPr>
      <w:r>
        <w:br w:type="page"/>
      </w:r>
    </w:p>
    <w:p w14:paraId="29F41951" w14:textId="77777777" w:rsidR="000C4501" w:rsidRDefault="000C4501" w:rsidP="000C4501">
      <w:r w:rsidRPr="002F13EE">
        <w:rPr>
          <w:noProof/>
        </w:rPr>
        <w:lastRenderedPageBreak/>
        <w:drawing>
          <wp:inline distT="0" distB="0" distL="0" distR="0" wp14:anchorId="2315DB77" wp14:editId="1891342F">
            <wp:extent cx="5727700" cy="3198495"/>
            <wp:effectExtent l="0" t="0" r="0" b="1905"/>
            <wp:docPr id="20554935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064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147BF379" w14:textId="339D8235" w:rsidR="000C4501" w:rsidRPr="00501F61" w:rsidRDefault="000C4501" w:rsidP="000C4501">
      <w:pPr>
        <w:contextualSpacing/>
        <w:rPr>
          <w:rFonts w:ascii="Times New Roman" w:hAnsi="Times New Roman"/>
          <w:sz w:val="24"/>
          <w:szCs w:val="24"/>
        </w:rPr>
      </w:pPr>
      <w:r w:rsidRPr="00501F61">
        <w:rPr>
          <w:rFonts w:ascii="Times New Roman" w:hAnsi="Times New Roman"/>
          <w:sz w:val="24"/>
          <w:szCs w:val="24"/>
        </w:rPr>
        <w:t>In which country were total unit sales of chips?</w:t>
      </w:r>
      <w:ins w:id="114" w:author="Varsha Hindupur" w:date="2024-08-12T08:22:00Z" w16du:dateUtc="2024-08-12T12:22:00Z">
        <w:r w:rsidR="00FB357D">
          <w:rPr>
            <w:rFonts w:ascii="Times New Roman" w:hAnsi="Times New Roman"/>
            <w:sz w:val="24"/>
            <w:szCs w:val="24"/>
          </w:rPr>
          <w:t xml:space="preserve"> 14</w:t>
        </w:r>
      </w:ins>
    </w:p>
    <w:p w14:paraId="72382186"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E6B1733"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1D65F39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B3ECFA1"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3B04348" w14:textId="77777777" w:rsidR="000C4501" w:rsidRPr="000C4501" w:rsidRDefault="000C4501" w:rsidP="004B57B8">
      <w:pPr>
        <w:pStyle w:val="ListParagraph"/>
        <w:numPr>
          <w:ilvl w:val="0"/>
          <w:numId w:val="1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C11FB4B" w14:textId="77777777" w:rsidR="000C4501" w:rsidRDefault="000C4501" w:rsidP="004B57B8">
      <w:pPr>
        <w:pStyle w:val="ListParagraph"/>
        <w:numPr>
          <w:ilvl w:val="0"/>
          <w:numId w:val="14"/>
        </w:numPr>
      </w:pPr>
      <w:r w:rsidRPr="000C4501">
        <w:rPr>
          <w:rFonts w:ascii="Times New Roman" w:hAnsi="Times New Roman"/>
          <w:sz w:val="24"/>
          <w:szCs w:val="24"/>
        </w:rPr>
        <w:t>Brazil</w:t>
      </w:r>
    </w:p>
    <w:p w14:paraId="58E259CA" w14:textId="77777777" w:rsidR="000C4501" w:rsidRDefault="000C4501" w:rsidP="000C4501">
      <w:pPr>
        <w:spacing w:after="0" w:line="240" w:lineRule="auto"/>
      </w:pPr>
      <w:r>
        <w:br w:type="page"/>
      </w:r>
    </w:p>
    <w:p w14:paraId="7E9B89A6" w14:textId="77777777" w:rsidR="000C4501" w:rsidRDefault="000C4501" w:rsidP="000C4501">
      <w:r w:rsidRPr="002F13EE">
        <w:rPr>
          <w:noProof/>
        </w:rPr>
        <w:lastRenderedPageBreak/>
        <w:drawing>
          <wp:inline distT="0" distB="0" distL="0" distR="0" wp14:anchorId="158B9B49" wp14:editId="27D0F971">
            <wp:extent cx="5727700" cy="3198495"/>
            <wp:effectExtent l="0" t="0" r="0" b="1905"/>
            <wp:docPr id="151881825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5531"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FFC9B65" w14:textId="0B31EA80" w:rsidR="000C4501" w:rsidRDefault="000C4501" w:rsidP="000C4501">
      <w:pPr>
        <w:rPr>
          <w:rFonts w:ascii="Times New Roman" w:hAnsi="Times New Roman"/>
          <w:sz w:val="24"/>
          <w:szCs w:val="24"/>
        </w:rPr>
      </w:pPr>
      <w:r w:rsidRPr="00A2105F">
        <w:rPr>
          <w:rFonts w:ascii="Times New Roman" w:hAnsi="Times New Roman"/>
          <w:sz w:val="24"/>
          <w:szCs w:val="24"/>
        </w:rPr>
        <w:t>In which countries were unit sales of CHP01 and CHP02 closest?</w:t>
      </w:r>
      <w:ins w:id="115" w:author="Varsha Hindupur" w:date="2024-08-12T08:22:00Z" w16du:dateUtc="2024-08-12T12:22:00Z">
        <w:r w:rsidR="00FB357D">
          <w:rPr>
            <w:rFonts w:ascii="Times New Roman" w:hAnsi="Times New Roman"/>
            <w:sz w:val="24"/>
            <w:szCs w:val="24"/>
          </w:rPr>
          <w:t xml:space="preserve"> 15</w:t>
        </w:r>
      </w:ins>
    </w:p>
    <w:p w14:paraId="08E22F5C"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83FA2B4"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C51BBC3"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169D2905"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263B5DFD" w14:textId="77777777" w:rsidR="000C4501" w:rsidRPr="000C4501" w:rsidRDefault="000C4501" w:rsidP="004B57B8">
      <w:pPr>
        <w:pStyle w:val="ListParagraph"/>
        <w:numPr>
          <w:ilvl w:val="0"/>
          <w:numId w:val="15"/>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E917D17" w14:textId="77777777" w:rsidR="000C4501" w:rsidRDefault="000C4501" w:rsidP="004B57B8">
      <w:pPr>
        <w:pStyle w:val="ListParagraph"/>
        <w:numPr>
          <w:ilvl w:val="0"/>
          <w:numId w:val="15"/>
        </w:numPr>
      </w:pPr>
      <w:r w:rsidRPr="000C4501">
        <w:rPr>
          <w:rFonts w:ascii="Times New Roman" w:hAnsi="Times New Roman"/>
          <w:sz w:val="24"/>
          <w:szCs w:val="24"/>
        </w:rPr>
        <w:t>Brazil</w:t>
      </w:r>
    </w:p>
    <w:p w14:paraId="3E78AE74" w14:textId="77777777" w:rsidR="000C4501" w:rsidRDefault="000C4501" w:rsidP="000C4501">
      <w:pPr>
        <w:spacing w:after="0" w:line="240" w:lineRule="auto"/>
      </w:pPr>
      <w:r>
        <w:br w:type="page"/>
      </w:r>
    </w:p>
    <w:p w14:paraId="36C95C7A" w14:textId="77777777" w:rsidR="000C4501" w:rsidRDefault="000C4501" w:rsidP="000C4501">
      <w:r w:rsidRPr="002F13EE">
        <w:rPr>
          <w:noProof/>
        </w:rPr>
        <w:lastRenderedPageBreak/>
        <w:drawing>
          <wp:inline distT="0" distB="0" distL="0" distR="0" wp14:anchorId="16FE2730" wp14:editId="2F322CB0">
            <wp:extent cx="5727700" cy="3198495"/>
            <wp:effectExtent l="0" t="0" r="0" b="1905"/>
            <wp:docPr id="76219273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2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65ED80F8" w14:textId="209455D2" w:rsidR="000C4501" w:rsidRPr="00592C74" w:rsidRDefault="000C4501" w:rsidP="000C4501">
      <w:pPr>
        <w:contextualSpacing/>
        <w:rPr>
          <w:rFonts w:ascii="Times New Roman" w:hAnsi="Times New Roman"/>
          <w:sz w:val="24"/>
          <w:szCs w:val="24"/>
        </w:rPr>
      </w:pPr>
      <w:r w:rsidRPr="00592C74">
        <w:rPr>
          <w:rFonts w:ascii="Times New Roman" w:hAnsi="Times New Roman"/>
          <w:sz w:val="24"/>
          <w:szCs w:val="24"/>
        </w:rPr>
        <w:t>In which country were unit sales of CHP03 highest?</w:t>
      </w:r>
      <w:ins w:id="116" w:author="Varsha Hindupur" w:date="2024-08-12T08:22:00Z" w16du:dateUtc="2024-08-12T12:22:00Z">
        <w:r w:rsidR="00FB357D">
          <w:rPr>
            <w:rFonts w:ascii="Times New Roman" w:hAnsi="Times New Roman"/>
            <w:sz w:val="24"/>
            <w:szCs w:val="24"/>
          </w:rPr>
          <w:t xml:space="preserve"> 16</w:t>
        </w:r>
      </w:ins>
    </w:p>
    <w:p w14:paraId="6379A353"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4C7BA34F"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3E34E6B7"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E83CC3B"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713EAD6D" w14:textId="77777777" w:rsidR="000C4501" w:rsidRPr="000C4501" w:rsidRDefault="000C4501" w:rsidP="004B57B8">
      <w:pPr>
        <w:pStyle w:val="ListParagraph"/>
        <w:numPr>
          <w:ilvl w:val="0"/>
          <w:numId w:val="16"/>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0C901F12" w14:textId="77777777" w:rsidR="000C4501" w:rsidRDefault="000C4501" w:rsidP="004B57B8">
      <w:pPr>
        <w:pStyle w:val="ListParagraph"/>
        <w:numPr>
          <w:ilvl w:val="0"/>
          <w:numId w:val="16"/>
        </w:numPr>
      </w:pPr>
      <w:r w:rsidRPr="000C4501">
        <w:rPr>
          <w:rFonts w:ascii="Times New Roman" w:hAnsi="Times New Roman"/>
          <w:sz w:val="24"/>
          <w:szCs w:val="24"/>
        </w:rPr>
        <w:t>Brazil</w:t>
      </w:r>
    </w:p>
    <w:p w14:paraId="10049B62" w14:textId="77777777" w:rsidR="000C4501" w:rsidRDefault="000C4501" w:rsidP="000C4501">
      <w:pPr>
        <w:spacing w:after="0" w:line="240" w:lineRule="auto"/>
      </w:pPr>
      <w:r>
        <w:br w:type="page"/>
      </w:r>
    </w:p>
    <w:p w14:paraId="1BC9A7AA" w14:textId="77777777" w:rsidR="000C4501" w:rsidRDefault="000C4501" w:rsidP="000C4501">
      <w:r w:rsidRPr="002F13EE">
        <w:rPr>
          <w:noProof/>
        </w:rPr>
        <w:lastRenderedPageBreak/>
        <w:drawing>
          <wp:inline distT="0" distB="0" distL="0" distR="0" wp14:anchorId="32E92405" wp14:editId="3517A39E">
            <wp:extent cx="5727700" cy="3198495"/>
            <wp:effectExtent l="0" t="0" r="0" b="1905"/>
            <wp:docPr id="199225971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23502"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231ECEA" w14:textId="371469F0" w:rsidR="000C4501" w:rsidRDefault="000C4501" w:rsidP="000C4501">
      <w:r>
        <w:rPr>
          <w:rFonts w:ascii="Times New Roman" w:hAnsi="Times New Roman"/>
          <w:sz w:val="24"/>
          <w:szCs w:val="24"/>
        </w:rPr>
        <w:t>I</w:t>
      </w:r>
      <w:r w:rsidRPr="00417552">
        <w:rPr>
          <w:rFonts w:ascii="Times New Roman" w:hAnsi="Times New Roman"/>
          <w:sz w:val="24"/>
          <w:szCs w:val="24"/>
        </w:rPr>
        <w:t>n which country were the total unit sales of all products lowest?</w:t>
      </w:r>
      <w:ins w:id="117" w:author="Varsha Hindupur" w:date="2024-08-12T08:22:00Z" w16du:dateUtc="2024-08-12T12:22:00Z">
        <w:r w:rsidR="00FB357D">
          <w:rPr>
            <w:rFonts w:ascii="Times New Roman" w:hAnsi="Times New Roman"/>
            <w:sz w:val="24"/>
            <w:szCs w:val="24"/>
          </w:rPr>
          <w:t xml:space="preserve"> 17</w:t>
        </w:r>
      </w:ins>
    </w:p>
    <w:p w14:paraId="705AA3C6"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049C9CE"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09CFCCD0"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3F10D66"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519BC09E" w14:textId="77777777" w:rsidR="000C4501" w:rsidRPr="000C4501" w:rsidRDefault="000C4501" w:rsidP="004B57B8">
      <w:pPr>
        <w:pStyle w:val="ListParagraph"/>
        <w:numPr>
          <w:ilvl w:val="0"/>
          <w:numId w:val="17"/>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5F3960F0" w14:textId="77777777" w:rsidR="000C4501" w:rsidRDefault="000C4501" w:rsidP="004B57B8">
      <w:pPr>
        <w:pStyle w:val="ListParagraph"/>
        <w:numPr>
          <w:ilvl w:val="0"/>
          <w:numId w:val="17"/>
        </w:numPr>
        <w:spacing w:after="0" w:line="240" w:lineRule="auto"/>
      </w:pPr>
      <w:r w:rsidRPr="000C4501">
        <w:rPr>
          <w:rFonts w:ascii="Times New Roman" w:hAnsi="Times New Roman"/>
          <w:sz w:val="24"/>
          <w:szCs w:val="24"/>
        </w:rPr>
        <w:t>Brazil</w:t>
      </w:r>
      <w:r>
        <w:t xml:space="preserve"> </w:t>
      </w:r>
      <w:r>
        <w:br w:type="page"/>
      </w:r>
    </w:p>
    <w:p w14:paraId="3748B479" w14:textId="77777777" w:rsidR="000C4501" w:rsidRDefault="000C4501" w:rsidP="000C4501">
      <w:r w:rsidRPr="002F13EE">
        <w:rPr>
          <w:noProof/>
        </w:rPr>
        <w:lastRenderedPageBreak/>
        <w:drawing>
          <wp:inline distT="0" distB="0" distL="0" distR="0" wp14:anchorId="66ECA908" wp14:editId="201D806F">
            <wp:extent cx="5727700" cy="3198495"/>
            <wp:effectExtent l="0" t="0" r="0" b="1905"/>
            <wp:docPr id="157641522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4565"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B406543" w14:textId="10D3084F" w:rsidR="000C4501" w:rsidRDefault="000C4501" w:rsidP="000C4501">
      <w:pPr>
        <w:rPr>
          <w:rFonts w:ascii="Times New Roman" w:hAnsi="Times New Roman"/>
          <w:sz w:val="24"/>
          <w:szCs w:val="24"/>
        </w:rPr>
      </w:pPr>
      <w:r w:rsidRPr="00F979AA">
        <w:rPr>
          <w:rFonts w:ascii="Times New Roman" w:hAnsi="Times New Roman"/>
          <w:sz w:val="24"/>
          <w:szCs w:val="24"/>
        </w:rPr>
        <w:t>In which country were total unit sales lowest?</w:t>
      </w:r>
      <w:ins w:id="118" w:author="Varsha Hindupur" w:date="2024-08-12T08:22:00Z" w16du:dateUtc="2024-08-12T12:22:00Z">
        <w:r w:rsidR="00FB357D">
          <w:rPr>
            <w:rFonts w:ascii="Times New Roman" w:hAnsi="Times New Roman"/>
            <w:sz w:val="24"/>
            <w:szCs w:val="24"/>
          </w:rPr>
          <w:t xml:space="preserve"> 18</w:t>
        </w:r>
      </w:ins>
    </w:p>
    <w:p w14:paraId="7079BD56"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09619225"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F303954"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78144BF1"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DB24321" w14:textId="77777777" w:rsidR="000C4501" w:rsidRPr="000C4501" w:rsidRDefault="000C4501" w:rsidP="004B57B8">
      <w:pPr>
        <w:pStyle w:val="ListParagraph"/>
        <w:numPr>
          <w:ilvl w:val="0"/>
          <w:numId w:val="18"/>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AC61616" w14:textId="77777777" w:rsidR="000C4501" w:rsidRDefault="000C4501" w:rsidP="004B57B8">
      <w:pPr>
        <w:pStyle w:val="ListParagraph"/>
        <w:numPr>
          <w:ilvl w:val="0"/>
          <w:numId w:val="18"/>
        </w:numPr>
      </w:pPr>
      <w:r w:rsidRPr="000C4501">
        <w:rPr>
          <w:rFonts w:ascii="Times New Roman" w:hAnsi="Times New Roman"/>
          <w:sz w:val="24"/>
          <w:szCs w:val="24"/>
        </w:rPr>
        <w:t>Brazil</w:t>
      </w:r>
    </w:p>
    <w:p w14:paraId="1C4A46AD" w14:textId="77777777" w:rsidR="000C4501" w:rsidRDefault="000C4501" w:rsidP="000C4501">
      <w:pPr>
        <w:spacing w:after="0" w:line="240" w:lineRule="auto"/>
      </w:pPr>
      <w:r>
        <w:br w:type="page"/>
      </w:r>
    </w:p>
    <w:p w14:paraId="688617E9" w14:textId="77777777" w:rsidR="000C4501" w:rsidRDefault="000C4501" w:rsidP="000C4501">
      <w:r w:rsidRPr="002F13EE">
        <w:rPr>
          <w:noProof/>
        </w:rPr>
        <w:lastRenderedPageBreak/>
        <w:drawing>
          <wp:inline distT="0" distB="0" distL="0" distR="0" wp14:anchorId="26D4E4B6" wp14:editId="5056F168">
            <wp:extent cx="5727700" cy="3198495"/>
            <wp:effectExtent l="0" t="0" r="0" b="1905"/>
            <wp:docPr id="18832926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73583"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7B504744" w14:textId="5C443F0D" w:rsidR="000C4501" w:rsidRPr="00C563EA" w:rsidRDefault="000C4501" w:rsidP="000C4501">
      <w:pPr>
        <w:contextualSpacing/>
        <w:rPr>
          <w:rFonts w:ascii="Times New Roman" w:hAnsi="Times New Roman"/>
          <w:sz w:val="24"/>
          <w:szCs w:val="24"/>
        </w:rPr>
      </w:pPr>
      <w:r w:rsidRPr="00C563EA">
        <w:rPr>
          <w:rFonts w:ascii="Times New Roman" w:hAnsi="Times New Roman"/>
          <w:sz w:val="24"/>
          <w:szCs w:val="24"/>
        </w:rPr>
        <w:t>In which country were total unit sales highest?</w:t>
      </w:r>
      <w:ins w:id="119" w:author="Varsha Hindupur" w:date="2024-08-12T08:22:00Z" w16du:dateUtc="2024-08-12T12:22:00Z">
        <w:r w:rsidR="00FB357D">
          <w:rPr>
            <w:rFonts w:ascii="Times New Roman" w:hAnsi="Times New Roman"/>
            <w:sz w:val="24"/>
            <w:szCs w:val="24"/>
          </w:rPr>
          <w:t xml:space="preserve"> 19</w:t>
        </w:r>
      </w:ins>
    </w:p>
    <w:p w14:paraId="51CB050C"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748D753F"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1D7F48F"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04CE09C3"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6F594266" w14:textId="77777777" w:rsidR="000C4501" w:rsidRPr="000C4501" w:rsidRDefault="000C4501" w:rsidP="004B57B8">
      <w:pPr>
        <w:pStyle w:val="ListParagraph"/>
        <w:numPr>
          <w:ilvl w:val="0"/>
          <w:numId w:val="19"/>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4E55249C" w14:textId="77777777" w:rsidR="000C4501" w:rsidRDefault="000C4501" w:rsidP="004B57B8">
      <w:pPr>
        <w:pStyle w:val="ListParagraph"/>
        <w:numPr>
          <w:ilvl w:val="0"/>
          <w:numId w:val="19"/>
        </w:numPr>
      </w:pPr>
      <w:r w:rsidRPr="000C4501">
        <w:rPr>
          <w:rFonts w:ascii="Times New Roman" w:hAnsi="Times New Roman"/>
          <w:sz w:val="24"/>
          <w:szCs w:val="24"/>
        </w:rPr>
        <w:t>Brazil</w:t>
      </w:r>
    </w:p>
    <w:p w14:paraId="336A618B" w14:textId="77777777" w:rsidR="000C4501" w:rsidRDefault="000C4501" w:rsidP="000C4501">
      <w:pPr>
        <w:spacing w:after="0" w:line="240" w:lineRule="auto"/>
      </w:pPr>
      <w:r>
        <w:br w:type="page"/>
      </w:r>
    </w:p>
    <w:p w14:paraId="132CE86A" w14:textId="77777777" w:rsidR="000C4501" w:rsidRDefault="000C4501" w:rsidP="000C4501">
      <w:r w:rsidRPr="002F13EE">
        <w:rPr>
          <w:noProof/>
        </w:rPr>
        <w:lastRenderedPageBreak/>
        <w:drawing>
          <wp:inline distT="0" distB="0" distL="0" distR="0" wp14:anchorId="32781413" wp14:editId="43A6E8F4">
            <wp:extent cx="5727700" cy="3198495"/>
            <wp:effectExtent l="0" t="0" r="0" b="1905"/>
            <wp:docPr id="190899020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285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3CDCF8F5" w14:textId="761AA539" w:rsidR="000C4501" w:rsidRDefault="000C4501" w:rsidP="000C4501">
      <w:pPr>
        <w:rPr>
          <w:rFonts w:ascii="Times New Roman" w:hAnsi="Times New Roman"/>
          <w:sz w:val="24"/>
          <w:szCs w:val="24"/>
        </w:rPr>
      </w:pPr>
      <w:r w:rsidRPr="00A052F2">
        <w:rPr>
          <w:rFonts w:ascii="Times New Roman" w:hAnsi="Times New Roman"/>
          <w:sz w:val="24"/>
          <w:szCs w:val="24"/>
        </w:rPr>
        <w:t>What was the second highest</w:t>
      </w:r>
      <w:r>
        <w:rPr>
          <w:rFonts w:ascii="Times New Roman" w:hAnsi="Times New Roman"/>
          <w:sz w:val="24"/>
          <w:szCs w:val="24"/>
        </w:rPr>
        <w:t>-</w:t>
      </w:r>
      <w:r w:rsidRPr="00A052F2">
        <w:rPr>
          <w:rFonts w:ascii="Times New Roman" w:hAnsi="Times New Roman"/>
          <w:sz w:val="24"/>
          <w:szCs w:val="24"/>
        </w:rPr>
        <w:t>selling transistor product in the US?</w:t>
      </w:r>
      <w:ins w:id="120" w:author="Varsha Hindupur" w:date="2024-08-12T08:22:00Z" w16du:dateUtc="2024-08-12T12:22:00Z">
        <w:r w:rsidR="00FB357D">
          <w:rPr>
            <w:rFonts w:ascii="Times New Roman" w:hAnsi="Times New Roman"/>
            <w:sz w:val="24"/>
            <w:szCs w:val="24"/>
          </w:rPr>
          <w:t xml:space="preserve"> 20</w:t>
        </w:r>
      </w:ins>
    </w:p>
    <w:p w14:paraId="0447AFAA"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4D2ACC5F"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7DEF3A84" w14:textId="77777777" w:rsidR="000C4501" w:rsidRPr="000C4501" w:rsidRDefault="000C4501" w:rsidP="004B57B8">
      <w:pPr>
        <w:pStyle w:val="ListParagraph"/>
        <w:numPr>
          <w:ilvl w:val="0"/>
          <w:numId w:val="20"/>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5DA4CA45" w14:textId="77777777" w:rsidR="000C4501" w:rsidRDefault="000C4501" w:rsidP="004B57B8">
      <w:pPr>
        <w:pStyle w:val="ListParagraph"/>
        <w:numPr>
          <w:ilvl w:val="0"/>
          <w:numId w:val="20"/>
        </w:numPr>
      </w:pPr>
      <w:r w:rsidRPr="000C4501">
        <w:rPr>
          <w:rFonts w:ascii="Times New Roman" w:hAnsi="Times New Roman"/>
          <w:sz w:val="24"/>
          <w:szCs w:val="24"/>
        </w:rPr>
        <w:t>TRN04</w:t>
      </w:r>
    </w:p>
    <w:p w14:paraId="15F09DB3" w14:textId="77777777" w:rsidR="000C4501" w:rsidRDefault="000C4501" w:rsidP="000C4501">
      <w:pPr>
        <w:spacing w:after="0" w:line="240" w:lineRule="auto"/>
      </w:pPr>
      <w:r>
        <w:br w:type="page"/>
      </w:r>
    </w:p>
    <w:p w14:paraId="4ADE8D54" w14:textId="77777777" w:rsidR="000C4501" w:rsidRDefault="000C4501" w:rsidP="000C4501">
      <w:r w:rsidRPr="00171F4A">
        <w:rPr>
          <w:noProof/>
        </w:rPr>
        <w:lastRenderedPageBreak/>
        <w:drawing>
          <wp:inline distT="0" distB="0" distL="0" distR="0" wp14:anchorId="7543C07D" wp14:editId="433C722C">
            <wp:extent cx="5727700" cy="3198495"/>
            <wp:effectExtent l="0" t="0" r="0" b="1905"/>
            <wp:docPr id="77806592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18834"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56E0BD49" w14:textId="5FD83145" w:rsidR="000C4501" w:rsidRPr="00686823" w:rsidRDefault="000C4501" w:rsidP="000C4501">
      <w:pPr>
        <w:contextualSpacing/>
        <w:rPr>
          <w:rFonts w:ascii="Times New Roman" w:hAnsi="Times New Roman"/>
          <w:sz w:val="24"/>
          <w:szCs w:val="24"/>
        </w:rPr>
      </w:pPr>
      <w:r w:rsidRPr="00686823">
        <w:rPr>
          <w:rFonts w:ascii="Times New Roman" w:hAnsi="Times New Roman"/>
          <w:sz w:val="24"/>
          <w:szCs w:val="24"/>
        </w:rPr>
        <w:t>In what country were unit sales of CRT02 highest?</w:t>
      </w:r>
      <w:ins w:id="121" w:author="Varsha Hindupur" w:date="2024-08-12T08:22:00Z" w16du:dateUtc="2024-08-12T12:22:00Z">
        <w:r w:rsidR="00FB357D">
          <w:rPr>
            <w:rFonts w:ascii="Times New Roman" w:hAnsi="Times New Roman"/>
            <w:sz w:val="24"/>
            <w:szCs w:val="24"/>
          </w:rPr>
          <w:t xml:space="preserve"> 21</w:t>
        </w:r>
      </w:ins>
    </w:p>
    <w:p w14:paraId="06CA7755"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2050BB3E"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542BF850"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35E1F725"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8D3175D" w14:textId="77777777" w:rsidR="000C4501" w:rsidRPr="000C4501" w:rsidRDefault="000C4501" w:rsidP="004B57B8">
      <w:pPr>
        <w:pStyle w:val="ListParagraph"/>
        <w:numPr>
          <w:ilvl w:val="0"/>
          <w:numId w:val="21"/>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15342B39" w14:textId="77777777" w:rsidR="000C4501" w:rsidRDefault="000C4501" w:rsidP="004B57B8">
      <w:pPr>
        <w:pStyle w:val="ListParagraph"/>
        <w:numPr>
          <w:ilvl w:val="0"/>
          <w:numId w:val="21"/>
        </w:numPr>
      </w:pPr>
      <w:r w:rsidRPr="000C4501">
        <w:rPr>
          <w:rFonts w:ascii="Times New Roman" w:hAnsi="Times New Roman"/>
          <w:sz w:val="24"/>
          <w:szCs w:val="24"/>
        </w:rPr>
        <w:t>Brazil</w:t>
      </w:r>
    </w:p>
    <w:p w14:paraId="0D6AD46B" w14:textId="77777777" w:rsidR="000C4501" w:rsidRDefault="000C4501" w:rsidP="000C4501">
      <w:pPr>
        <w:spacing w:after="0" w:line="240" w:lineRule="auto"/>
      </w:pPr>
      <w:r>
        <w:br w:type="page"/>
      </w:r>
    </w:p>
    <w:p w14:paraId="5663D4E0" w14:textId="77777777" w:rsidR="000C4501" w:rsidRDefault="000C4501" w:rsidP="000C4501">
      <w:r w:rsidRPr="00171F4A">
        <w:rPr>
          <w:noProof/>
        </w:rPr>
        <w:lastRenderedPageBreak/>
        <w:drawing>
          <wp:inline distT="0" distB="0" distL="0" distR="0" wp14:anchorId="00F4D815" wp14:editId="4C1245CA">
            <wp:extent cx="5727700" cy="3198495"/>
            <wp:effectExtent l="0" t="0" r="0" b="1905"/>
            <wp:docPr id="186938219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75077"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EEA8491" w14:textId="6AA746B5" w:rsidR="000C4501" w:rsidRPr="00B64A0F" w:rsidRDefault="000C4501" w:rsidP="000C4501">
      <w:pPr>
        <w:contextualSpacing/>
        <w:rPr>
          <w:rFonts w:ascii="Times New Roman" w:hAnsi="Times New Roman"/>
          <w:sz w:val="24"/>
          <w:szCs w:val="24"/>
        </w:rPr>
      </w:pPr>
      <w:r w:rsidRPr="00B64A0F">
        <w:rPr>
          <w:rFonts w:ascii="Times New Roman" w:hAnsi="Times New Roman"/>
          <w:sz w:val="24"/>
          <w:szCs w:val="24"/>
        </w:rPr>
        <w:t>In what country were unit sales of CRT04 lowest?</w:t>
      </w:r>
      <w:ins w:id="122" w:author="Varsha Hindupur" w:date="2024-08-12T08:23:00Z" w16du:dateUtc="2024-08-12T12:23:00Z">
        <w:r w:rsidR="00FB357D">
          <w:rPr>
            <w:rFonts w:ascii="Times New Roman" w:hAnsi="Times New Roman"/>
            <w:sz w:val="24"/>
            <w:szCs w:val="24"/>
          </w:rPr>
          <w:t xml:space="preserve"> 22</w:t>
        </w:r>
      </w:ins>
    </w:p>
    <w:p w14:paraId="15EC9DCC"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316E5CE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71EEA976"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6BE7FFC3"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3E4BCB42" w14:textId="77777777" w:rsidR="000C4501" w:rsidRPr="000C4501" w:rsidRDefault="000C4501" w:rsidP="004B57B8">
      <w:pPr>
        <w:pStyle w:val="ListParagraph"/>
        <w:numPr>
          <w:ilvl w:val="0"/>
          <w:numId w:val="22"/>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7CC180B5" w14:textId="77777777" w:rsidR="000C4501" w:rsidRDefault="000C4501" w:rsidP="004B57B8">
      <w:pPr>
        <w:pStyle w:val="ListParagraph"/>
        <w:numPr>
          <w:ilvl w:val="0"/>
          <w:numId w:val="22"/>
        </w:numPr>
      </w:pPr>
      <w:r w:rsidRPr="000C4501">
        <w:rPr>
          <w:rFonts w:ascii="Times New Roman" w:hAnsi="Times New Roman"/>
          <w:sz w:val="24"/>
          <w:szCs w:val="24"/>
        </w:rPr>
        <w:t>Brazil</w:t>
      </w:r>
    </w:p>
    <w:p w14:paraId="2673A8E0" w14:textId="77777777" w:rsidR="000C4501" w:rsidRDefault="000C4501" w:rsidP="000C4501">
      <w:pPr>
        <w:spacing w:after="0" w:line="240" w:lineRule="auto"/>
      </w:pPr>
      <w:r>
        <w:br w:type="page"/>
      </w:r>
    </w:p>
    <w:p w14:paraId="3E225C49" w14:textId="77777777" w:rsidR="000C4501" w:rsidRDefault="000C4501" w:rsidP="000C4501">
      <w:r w:rsidRPr="00171F4A">
        <w:rPr>
          <w:noProof/>
        </w:rPr>
        <w:lastRenderedPageBreak/>
        <w:drawing>
          <wp:inline distT="0" distB="0" distL="0" distR="0" wp14:anchorId="740C3E02" wp14:editId="14B3C00D">
            <wp:extent cx="5727700" cy="3198495"/>
            <wp:effectExtent l="0" t="0" r="0" b="1905"/>
            <wp:docPr id="14868680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6998"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473B3E3A" w14:textId="2BCA8BD2" w:rsidR="000C4501" w:rsidRDefault="000C4501" w:rsidP="000C4501">
      <w:pPr>
        <w:rPr>
          <w:rFonts w:ascii="Times New Roman" w:hAnsi="Times New Roman"/>
          <w:sz w:val="24"/>
          <w:szCs w:val="24"/>
        </w:rPr>
      </w:pPr>
      <w:r w:rsidRPr="00A052F2">
        <w:rPr>
          <w:rFonts w:ascii="Times New Roman" w:hAnsi="Times New Roman"/>
          <w:sz w:val="24"/>
          <w:szCs w:val="24"/>
        </w:rPr>
        <w:t>Which transistor line had the lowest total unit sales across all six countries?</w:t>
      </w:r>
      <w:ins w:id="123" w:author="Varsha Hindupur" w:date="2024-08-12T08:23:00Z" w16du:dateUtc="2024-08-12T12:23:00Z">
        <w:r w:rsidR="00FB357D">
          <w:rPr>
            <w:rFonts w:ascii="Times New Roman" w:hAnsi="Times New Roman"/>
            <w:sz w:val="24"/>
            <w:szCs w:val="24"/>
          </w:rPr>
          <w:t xml:space="preserve"> 23</w:t>
        </w:r>
      </w:ins>
    </w:p>
    <w:p w14:paraId="46CF0B84"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TRN01</w:t>
      </w:r>
    </w:p>
    <w:p w14:paraId="0FF995A2"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TRN02</w:t>
      </w:r>
    </w:p>
    <w:p w14:paraId="74EE10AF" w14:textId="77777777" w:rsidR="000C4501" w:rsidRPr="000C4501" w:rsidRDefault="000C4501" w:rsidP="004B57B8">
      <w:pPr>
        <w:pStyle w:val="ListParagraph"/>
        <w:numPr>
          <w:ilvl w:val="0"/>
          <w:numId w:val="23"/>
        </w:numPr>
        <w:autoSpaceDE w:val="0"/>
        <w:autoSpaceDN w:val="0"/>
        <w:adjustRightInd w:val="0"/>
        <w:rPr>
          <w:rFonts w:ascii="Times New Roman" w:hAnsi="Times New Roman"/>
          <w:sz w:val="24"/>
          <w:szCs w:val="24"/>
        </w:rPr>
      </w:pPr>
      <w:r w:rsidRPr="000C4501">
        <w:rPr>
          <w:rFonts w:ascii="Times New Roman" w:hAnsi="Times New Roman"/>
          <w:sz w:val="24"/>
          <w:szCs w:val="24"/>
        </w:rPr>
        <w:t>TRN03</w:t>
      </w:r>
    </w:p>
    <w:p w14:paraId="6C03098D" w14:textId="77777777" w:rsidR="000C4501" w:rsidRDefault="000C4501" w:rsidP="004B57B8">
      <w:pPr>
        <w:pStyle w:val="ListParagraph"/>
        <w:numPr>
          <w:ilvl w:val="0"/>
          <w:numId w:val="23"/>
        </w:numPr>
      </w:pPr>
      <w:r w:rsidRPr="000C4501">
        <w:rPr>
          <w:rFonts w:ascii="Times New Roman" w:hAnsi="Times New Roman"/>
          <w:sz w:val="24"/>
          <w:szCs w:val="24"/>
        </w:rPr>
        <w:t>TRN04</w:t>
      </w:r>
    </w:p>
    <w:p w14:paraId="4B92495A" w14:textId="77777777" w:rsidR="000C4501" w:rsidRDefault="000C4501" w:rsidP="000C4501">
      <w:pPr>
        <w:spacing w:after="0" w:line="240" w:lineRule="auto"/>
      </w:pPr>
      <w:r>
        <w:br w:type="page"/>
      </w:r>
    </w:p>
    <w:p w14:paraId="4614E786" w14:textId="77777777" w:rsidR="000C4501" w:rsidRDefault="000C4501" w:rsidP="000C4501">
      <w:r w:rsidRPr="00171F4A">
        <w:rPr>
          <w:noProof/>
        </w:rPr>
        <w:lastRenderedPageBreak/>
        <w:drawing>
          <wp:inline distT="0" distB="0" distL="0" distR="0" wp14:anchorId="4EDB66CC" wp14:editId="5203832A">
            <wp:extent cx="5727700" cy="3198495"/>
            <wp:effectExtent l="0" t="0" r="0" b="1905"/>
            <wp:docPr id="195781176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1470" name="Picture 1" descr="A graph of sales and sales&#10;&#10;Description automatically generated with medium confidence"/>
                    <pic:cNvPicPr/>
                  </pic:nvPicPr>
                  <pic:blipFill>
                    <a:blip r:embed="rId39"/>
                    <a:stretch>
                      <a:fillRect/>
                    </a:stretch>
                  </pic:blipFill>
                  <pic:spPr>
                    <a:xfrm>
                      <a:off x="0" y="0"/>
                      <a:ext cx="5727700" cy="3198495"/>
                    </a:xfrm>
                    <a:prstGeom prst="rect">
                      <a:avLst/>
                    </a:prstGeom>
                  </pic:spPr>
                </pic:pic>
              </a:graphicData>
            </a:graphic>
          </wp:inline>
        </w:drawing>
      </w:r>
    </w:p>
    <w:p w14:paraId="2B02D3C0" w14:textId="32CF08F5" w:rsidR="000C4501" w:rsidRDefault="000C4501" w:rsidP="000C4501">
      <w:pPr>
        <w:rPr>
          <w:rFonts w:ascii="Times New Roman" w:hAnsi="Times New Roman"/>
          <w:sz w:val="24"/>
          <w:szCs w:val="24"/>
        </w:rPr>
      </w:pPr>
      <w:r w:rsidRPr="00BA3756">
        <w:rPr>
          <w:rFonts w:ascii="Times New Roman" w:hAnsi="Times New Roman"/>
          <w:sz w:val="24"/>
          <w:szCs w:val="24"/>
        </w:rPr>
        <w:t>In which country were unit sales of CHP03 second lowest?</w:t>
      </w:r>
      <w:ins w:id="124" w:author="Varsha Hindupur" w:date="2024-08-12T08:23:00Z" w16du:dateUtc="2024-08-12T12:23:00Z">
        <w:r w:rsidR="00FB357D">
          <w:rPr>
            <w:rFonts w:ascii="Times New Roman" w:hAnsi="Times New Roman"/>
            <w:sz w:val="24"/>
            <w:szCs w:val="24"/>
          </w:rPr>
          <w:t xml:space="preserve"> 24</w:t>
        </w:r>
      </w:ins>
    </w:p>
    <w:p w14:paraId="26823EF3"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Japan</w:t>
      </w:r>
    </w:p>
    <w:p w14:paraId="6DB5ADB7"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Canada</w:t>
      </w:r>
    </w:p>
    <w:p w14:paraId="6DD64395"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Mexico</w:t>
      </w:r>
    </w:p>
    <w:p w14:paraId="4FEB9FF1"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US</w:t>
      </w:r>
    </w:p>
    <w:p w14:paraId="1D63C149" w14:textId="77777777" w:rsidR="000C4501" w:rsidRPr="000C4501" w:rsidRDefault="000C4501" w:rsidP="004B57B8">
      <w:pPr>
        <w:pStyle w:val="ListParagraph"/>
        <w:numPr>
          <w:ilvl w:val="0"/>
          <w:numId w:val="24"/>
        </w:numPr>
        <w:autoSpaceDE w:val="0"/>
        <w:autoSpaceDN w:val="0"/>
        <w:adjustRightInd w:val="0"/>
        <w:rPr>
          <w:rFonts w:ascii="Times New Roman" w:hAnsi="Times New Roman"/>
          <w:sz w:val="24"/>
          <w:szCs w:val="24"/>
        </w:rPr>
      </w:pPr>
      <w:r w:rsidRPr="000C4501">
        <w:rPr>
          <w:rFonts w:ascii="Times New Roman" w:hAnsi="Times New Roman"/>
          <w:sz w:val="24"/>
          <w:szCs w:val="24"/>
        </w:rPr>
        <w:t>UK</w:t>
      </w:r>
    </w:p>
    <w:p w14:paraId="16FAD41B" w14:textId="77777777" w:rsidR="000C4501" w:rsidRDefault="000C4501" w:rsidP="004B57B8">
      <w:pPr>
        <w:pStyle w:val="ListParagraph"/>
        <w:numPr>
          <w:ilvl w:val="0"/>
          <w:numId w:val="24"/>
        </w:numPr>
      </w:pPr>
      <w:r w:rsidRPr="000C4501">
        <w:rPr>
          <w:rFonts w:ascii="Times New Roman" w:hAnsi="Times New Roman"/>
          <w:sz w:val="24"/>
          <w:szCs w:val="24"/>
        </w:rPr>
        <w:t>Brazil</w:t>
      </w:r>
    </w:p>
    <w:p w14:paraId="2FA7C755" w14:textId="77777777" w:rsidR="000C4501" w:rsidRDefault="000C4501" w:rsidP="000C4501">
      <w:pPr>
        <w:spacing w:after="0" w:line="240" w:lineRule="auto"/>
      </w:pPr>
      <w:r>
        <w:br w:type="page"/>
      </w:r>
    </w:p>
    <w:p w14:paraId="1C5CA64E" w14:textId="77777777" w:rsidR="00171F4A" w:rsidRPr="002F13EE" w:rsidRDefault="00171F4A" w:rsidP="002F13EE"/>
    <w:p w14:paraId="2853025B" w14:textId="250BC20A" w:rsidR="0069180A" w:rsidRDefault="0008226D" w:rsidP="0069180A">
      <w:pPr>
        <w:jc w:val="center"/>
        <w:rPr>
          <w:sz w:val="40"/>
          <w:szCs w:val="40"/>
        </w:rPr>
      </w:pPr>
      <w:r>
        <w:rPr>
          <w:sz w:val="40"/>
          <w:szCs w:val="40"/>
        </w:rPr>
        <w:t>[</w:t>
      </w:r>
      <w:r w:rsidR="0069180A" w:rsidRPr="002F13EE">
        <w:rPr>
          <w:sz w:val="40"/>
          <w:szCs w:val="40"/>
        </w:rPr>
        <w:t xml:space="preserve">Condition </w:t>
      </w:r>
      <w:r w:rsidR="006C00D0">
        <w:rPr>
          <w:sz w:val="40"/>
          <w:szCs w:val="40"/>
        </w:rPr>
        <w:t>1</w:t>
      </w:r>
      <w:r>
        <w:rPr>
          <w:sz w:val="40"/>
          <w:szCs w:val="40"/>
        </w:rPr>
        <w:t>b</w:t>
      </w:r>
      <w:r w:rsidR="0069180A">
        <w:rPr>
          <w:sz w:val="40"/>
          <w:szCs w:val="40"/>
        </w:rPr>
        <w:t xml:space="preserve"> Time-Series</w:t>
      </w:r>
      <w:r w:rsidR="0069180A" w:rsidRPr="002F13EE">
        <w:rPr>
          <w:sz w:val="40"/>
          <w:szCs w:val="40"/>
        </w:rPr>
        <w:t xml:space="preserve"> / Bars</w:t>
      </w:r>
      <w:r>
        <w:rPr>
          <w:sz w:val="40"/>
          <w:szCs w:val="40"/>
        </w:rPr>
        <w:t>]</w:t>
      </w:r>
    </w:p>
    <w:p w14:paraId="358ACB56" w14:textId="05A6F622" w:rsidR="0069180A" w:rsidRDefault="0069180A" w:rsidP="0069180A">
      <w:r w:rsidRPr="0069180A">
        <w:rPr>
          <w:noProof/>
        </w:rPr>
        <w:drawing>
          <wp:inline distT="0" distB="0" distL="0" distR="0" wp14:anchorId="713D331E" wp14:editId="7153C6AB">
            <wp:extent cx="5727700" cy="3170555"/>
            <wp:effectExtent l="0" t="0" r="0" b="4445"/>
            <wp:docPr id="20468768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768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D74CA56" w14:textId="0E84653E" w:rsidR="0069180A" w:rsidRDefault="00871D77" w:rsidP="0069180A">
      <w:pPr>
        <w:rPr>
          <w:rFonts w:ascii="Times New Roman" w:hAnsi="Times New Roman"/>
          <w:sz w:val="24"/>
          <w:szCs w:val="24"/>
        </w:rPr>
      </w:pPr>
      <w:r w:rsidRPr="009B77CB">
        <w:rPr>
          <w:rFonts w:ascii="Times New Roman" w:hAnsi="Times New Roman"/>
          <w:sz w:val="24"/>
          <w:szCs w:val="24"/>
        </w:rPr>
        <w:t>From 2015 to 2019 what was the trend for total unit sales of chips?</w:t>
      </w:r>
    </w:p>
    <w:p w14:paraId="40AC97B0" w14:textId="77777777" w:rsidR="00871D77" w:rsidRPr="00871D77" w:rsidRDefault="00871D77"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Upward</w:t>
      </w:r>
    </w:p>
    <w:p w14:paraId="3844087D" w14:textId="77777777" w:rsidR="00871D77" w:rsidRPr="00871D77" w:rsidRDefault="00871D77"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Downward</w:t>
      </w:r>
    </w:p>
    <w:p w14:paraId="4BFDB117" w14:textId="25067D2D" w:rsidR="00871D77" w:rsidRDefault="00871D77" w:rsidP="004B57B8">
      <w:pPr>
        <w:pStyle w:val="ListParagraph"/>
        <w:numPr>
          <w:ilvl w:val="0"/>
          <w:numId w:val="25"/>
        </w:numPr>
      </w:pPr>
      <w:r w:rsidRPr="00871D77">
        <w:rPr>
          <w:rFonts w:ascii="Times New Roman" w:hAnsi="Times New Roman"/>
          <w:sz w:val="24"/>
          <w:szCs w:val="24"/>
        </w:rPr>
        <w:t>No clear trend</w:t>
      </w:r>
    </w:p>
    <w:p w14:paraId="75AB1608" w14:textId="3F791BC1" w:rsidR="0069180A" w:rsidRDefault="0069180A">
      <w:pPr>
        <w:spacing w:after="0" w:line="240" w:lineRule="auto"/>
      </w:pPr>
      <w:r>
        <w:br w:type="page"/>
      </w:r>
    </w:p>
    <w:p w14:paraId="242A95B4" w14:textId="776BECA4" w:rsidR="0069180A" w:rsidRDefault="0069180A" w:rsidP="0069180A">
      <w:r w:rsidRPr="0069180A">
        <w:rPr>
          <w:noProof/>
        </w:rPr>
        <w:lastRenderedPageBreak/>
        <w:drawing>
          <wp:inline distT="0" distB="0" distL="0" distR="0" wp14:anchorId="026258DA" wp14:editId="3BEA72CA">
            <wp:extent cx="5727700" cy="3170555"/>
            <wp:effectExtent l="0" t="0" r="0" b="4445"/>
            <wp:docPr id="29843930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930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C7A53B7" w14:textId="52135D7D" w:rsidR="0069180A" w:rsidRDefault="00871D77" w:rsidP="0069180A">
      <w:pPr>
        <w:rPr>
          <w:rFonts w:ascii="Times New Roman" w:hAnsi="Times New Roman"/>
          <w:sz w:val="24"/>
          <w:szCs w:val="24"/>
        </w:rPr>
      </w:pPr>
      <w:r w:rsidRPr="00AF5FE7">
        <w:rPr>
          <w:rFonts w:ascii="Times New Roman" w:hAnsi="Times New Roman"/>
          <w:sz w:val="24"/>
          <w:szCs w:val="24"/>
        </w:rPr>
        <w:t>Which circuit board had the greatest change in sales between 2015 and 2016?</w:t>
      </w:r>
    </w:p>
    <w:p w14:paraId="66546CE7"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CRT01</w:t>
      </w:r>
    </w:p>
    <w:p w14:paraId="4FE2CCA2"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CRT02</w:t>
      </w:r>
    </w:p>
    <w:p w14:paraId="4AD14036" w14:textId="77777777" w:rsidR="00871D77" w:rsidRPr="00871D77" w:rsidRDefault="00871D77"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CRT03</w:t>
      </w:r>
    </w:p>
    <w:p w14:paraId="07BAA33B" w14:textId="58993DE5" w:rsidR="00871D77" w:rsidRDefault="00871D77" w:rsidP="004B57B8">
      <w:pPr>
        <w:pStyle w:val="ListParagraph"/>
        <w:numPr>
          <w:ilvl w:val="0"/>
          <w:numId w:val="26"/>
        </w:numPr>
      </w:pPr>
      <w:r w:rsidRPr="00871D77">
        <w:rPr>
          <w:rFonts w:ascii="Times New Roman" w:hAnsi="Times New Roman"/>
          <w:sz w:val="24"/>
          <w:szCs w:val="24"/>
        </w:rPr>
        <w:t>CRT04</w:t>
      </w:r>
    </w:p>
    <w:p w14:paraId="0FDC1E47" w14:textId="0A824D02" w:rsidR="0069180A" w:rsidRDefault="0069180A">
      <w:pPr>
        <w:spacing w:after="0" w:line="240" w:lineRule="auto"/>
      </w:pPr>
      <w:r>
        <w:br w:type="page"/>
      </w:r>
    </w:p>
    <w:p w14:paraId="43D0F694" w14:textId="284DEE6E" w:rsidR="0069180A" w:rsidRDefault="0069180A" w:rsidP="0069180A">
      <w:r w:rsidRPr="0069180A">
        <w:rPr>
          <w:noProof/>
        </w:rPr>
        <w:lastRenderedPageBreak/>
        <w:drawing>
          <wp:inline distT="0" distB="0" distL="0" distR="0" wp14:anchorId="50C0B1F3" wp14:editId="03DA8022">
            <wp:extent cx="5727700" cy="3170555"/>
            <wp:effectExtent l="0" t="0" r="0" b="4445"/>
            <wp:docPr id="202853073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3073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F6913CC" w14:textId="608C9022" w:rsidR="0069180A" w:rsidRDefault="008C1DFF" w:rsidP="0069180A">
      <w:pPr>
        <w:rPr>
          <w:rFonts w:ascii="Times New Roman" w:hAnsi="Times New Roman"/>
          <w:sz w:val="24"/>
          <w:szCs w:val="24"/>
        </w:rPr>
      </w:pPr>
      <w:r w:rsidRPr="008F0741">
        <w:rPr>
          <w:rFonts w:ascii="Times New Roman" w:hAnsi="Times New Roman"/>
          <w:sz w:val="24"/>
          <w:szCs w:val="24"/>
        </w:rPr>
        <w:t>Between which</w:t>
      </w:r>
      <w:r>
        <w:rPr>
          <w:rFonts w:ascii="Times New Roman" w:hAnsi="Times New Roman"/>
          <w:sz w:val="24"/>
          <w:szCs w:val="24"/>
        </w:rPr>
        <w:t>,</w:t>
      </w:r>
      <w:r w:rsidRPr="008F0741">
        <w:rPr>
          <w:rFonts w:ascii="Times New Roman" w:hAnsi="Times New Roman"/>
          <w:sz w:val="24"/>
          <w:szCs w:val="24"/>
        </w:rPr>
        <w:t xml:space="preserve"> two years did circuit boards experience the greatest change in unit sales?</w:t>
      </w:r>
    </w:p>
    <w:p w14:paraId="6D740A6D"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2015-2016</w:t>
      </w:r>
    </w:p>
    <w:p w14:paraId="17C0E90B"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2016-2017</w:t>
      </w:r>
    </w:p>
    <w:p w14:paraId="5EB8FE9F"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2017-2018</w:t>
      </w:r>
    </w:p>
    <w:p w14:paraId="7A0CF95E" w14:textId="77777777" w:rsidR="008C1DFF" w:rsidRPr="008C1DFF" w:rsidRDefault="008C1DFF"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2018-2019</w:t>
      </w:r>
    </w:p>
    <w:p w14:paraId="0500095E" w14:textId="5EC782A8" w:rsidR="008C1DFF" w:rsidRDefault="008C1DFF" w:rsidP="004B57B8">
      <w:pPr>
        <w:pStyle w:val="ListParagraph"/>
        <w:numPr>
          <w:ilvl w:val="0"/>
          <w:numId w:val="27"/>
        </w:numPr>
      </w:pPr>
      <w:r w:rsidRPr="008C1DFF">
        <w:rPr>
          <w:rFonts w:ascii="Times New Roman" w:hAnsi="Times New Roman"/>
          <w:sz w:val="24"/>
          <w:szCs w:val="24"/>
        </w:rPr>
        <w:t>2019-2020</w:t>
      </w:r>
    </w:p>
    <w:p w14:paraId="3AC3C7F3" w14:textId="70725D6F" w:rsidR="0069180A" w:rsidRDefault="0069180A">
      <w:pPr>
        <w:spacing w:after="0" w:line="240" w:lineRule="auto"/>
      </w:pPr>
      <w:r>
        <w:br w:type="page"/>
      </w:r>
    </w:p>
    <w:p w14:paraId="6E77574B" w14:textId="660587FA" w:rsidR="0069180A" w:rsidRDefault="0069180A" w:rsidP="0069180A">
      <w:r w:rsidRPr="0069180A">
        <w:rPr>
          <w:noProof/>
        </w:rPr>
        <w:lastRenderedPageBreak/>
        <w:drawing>
          <wp:inline distT="0" distB="0" distL="0" distR="0" wp14:anchorId="7D3E73A2" wp14:editId="7EC00653">
            <wp:extent cx="5727700" cy="3170555"/>
            <wp:effectExtent l="0" t="0" r="0" b="4445"/>
            <wp:docPr id="212114646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646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6207D2D" w14:textId="037BCD9A" w:rsidR="0069180A" w:rsidRDefault="008C1DFF" w:rsidP="0069180A">
      <w:pPr>
        <w:rPr>
          <w:rFonts w:ascii="Times New Roman" w:hAnsi="Times New Roman"/>
          <w:sz w:val="24"/>
          <w:szCs w:val="24"/>
        </w:rPr>
      </w:pPr>
      <w:r w:rsidRPr="00AA1CCA">
        <w:rPr>
          <w:rFonts w:ascii="Times New Roman" w:hAnsi="Times New Roman"/>
          <w:sz w:val="24"/>
          <w:szCs w:val="24"/>
        </w:rPr>
        <w:t>What is the trend for unit sales of CRT04 between 2016 and 2018?</w:t>
      </w:r>
    </w:p>
    <w:p w14:paraId="3D10F12D" w14:textId="77777777" w:rsidR="008C1DFF" w:rsidRPr="008C1DFF" w:rsidRDefault="008C1DFF"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4E0127CF" w14:textId="77777777" w:rsidR="008C1DFF" w:rsidRPr="008C1DFF" w:rsidRDefault="008C1DFF"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23D19BB" w14:textId="1D610F96" w:rsidR="008C1DFF" w:rsidRDefault="008C1DFF" w:rsidP="004B57B8">
      <w:pPr>
        <w:pStyle w:val="ListParagraph"/>
        <w:numPr>
          <w:ilvl w:val="0"/>
          <w:numId w:val="28"/>
        </w:numPr>
      </w:pPr>
      <w:r w:rsidRPr="008C1DFF">
        <w:rPr>
          <w:rFonts w:ascii="Times New Roman" w:hAnsi="Times New Roman"/>
          <w:sz w:val="24"/>
          <w:szCs w:val="24"/>
        </w:rPr>
        <w:t>No clear trend</w:t>
      </w:r>
    </w:p>
    <w:p w14:paraId="18794104" w14:textId="27BF901F" w:rsidR="0069180A" w:rsidRDefault="0069180A">
      <w:pPr>
        <w:spacing w:after="0" w:line="240" w:lineRule="auto"/>
      </w:pPr>
      <w:r>
        <w:br w:type="page"/>
      </w:r>
    </w:p>
    <w:p w14:paraId="7B08B360" w14:textId="1A99C65D" w:rsidR="0069180A" w:rsidRDefault="0069180A" w:rsidP="0069180A">
      <w:r w:rsidRPr="0069180A">
        <w:rPr>
          <w:noProof/>
        </w:rPr>
        <w:lastRenderedPageBreak/>
        <w:drawing>
          <wp:inline distT="0" distB="0" distL="0" distR="0" wp14:anchorId="185B966F" wp14:editId="6D1FD3FD">
            <wp:extent cx="5727700" cy="3170555"/>
            <wp:effectExtent l="0" t="0" r="0" b="4445"/>
            <wp:docPr id="4473438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387"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977DC56" w14:textId="7E510063" w:rsidR="0069180A" w:rsidRDefault="008C1DFF" w:rsidP="0069180A">
      <w:pPr>
        <w:rPr>
          <w:rFonts w:ascii="Times New Roman" w:hAnsi="Times New Roman"/>
          <w:sz w:val="24"/>
          <w:szCs w:val="24"/>
        </w:rPr>
      </w:pPr>
      <w:r w:rsidRPr="001D0FF7">
        <w:rPr>
          <w:rFonts w:ascii="Times New Roman" w:hAnsi="Times New Roman"/>
          <w:sz w:val="24"/>
          <w:szCs w:val="24"/>
        </w:rPr>
        <w:t>In what year were unit sales for all transistor types most similar?</w:t>
      </w:r>
    </w:p>
    <w:p w14:paraId="0B00C447"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37769802"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5BB251C0"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62F72876"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3ED81E6B" w14:textId="77777777" w:rsidR="008C1DFF" w:rsidRPr="008C1DFF" w:rsidRDefault="008C1DFF"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6DEBD2BE" w14:textId="0413C9C3" w:rsidR="008C1DFF" w:rsidRDefault="008C1DFF" w:rsidP="004B57B8">
      <w:pPr>
        <w:pStyle w:val="ListParagraph"/>
        <w:numPr>
          <w:ilvl w:val="0"/>
          <w:numId w:val="29"/>
        </w:numPr>
      </w:pPr>
      <w:r w:rsidRPr="008C1DFF">
        <w:rPr>
          <w:rFonts w:ascii="Times New Roman" w:hAnsi="Times New Roman"/>
          <w:sz w:val="24"/>
          <w:szCs w:val="24"/>
        </w:rPr>
        <w:t>2020</w:t>
      </w:r>
    </w:p>
    <w:p w14:paraId="372A4EDA" w14:textId="79148618" w:rsidR="0069180A" w:rsidRDefault="0069180A">
      <w:pPr>
        <w:spacing w:after="0" w:line="240" w:lineRule="auto"/>
      </w:pPr>
      <w:r>
        <w:br w:type="page"/>
      </w:r>
    </w:p>
    <w:p w14:paraId="23694A38" w14:textId="093687D6" w:rsidR="0069180A" w:rsidRDefault="0069180A" w:rsidP="0069180A">
      <w:r w:rsidRPr="0069180A">
        <w:rPr>
          <w:noProof/>
        </w:rPr>
        <w:lastRenderedPageBreak/>
        <w:drawing>
          <wp:inline distT="0" distB="0" distL="0" distR="0" wp14:anchorId="0C05CE0C" wp14:editId="051AF61B">
            <wp:extent cx="5727700" cy="3170555"/>
            <wp:effectExtent l="0" t="0" r="0" b="4445"/>
            <wp:docPr id="46483147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147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D50193C" w14:textId="6357BF8D" w:rsidR="0069180A" w:rsidRDefault="008C1DFF" w:rsidP="0069180A">
      <w:pPr>
        <w:rPr>
          <w:rFonts w:ascii="Times New Roman" w:hAnsi="Times New Roman"/>
          <w:sz w:val="24"/>
          <w:szCs w:val="24"/>
        </w:rPr>
      </w:pPr>
      <w:r w:rsidRPr="00FD06D4">
        <w:rPr>
          <w:rFonts w:ascii="Times New Roman" w:hAnsi="Times New Roman"/>
          <w:sz w:val="24"/>
          <w:szCs w:val="24"/>
        </w:rPr>
        <w:t>Which circuit board had the greatest one-year increase in unit sales?</w:t>
      </w:r>
    </w:p>
    <w:p w14:paraId="54533F08"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CRT01</w:t>
      </w:r>
    </w:p>
    <w:p w14:paraId="18A5EDF3"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CRT02</w:t>
      </w:r>
    </w:p>
    <w:p w14:paraId="30A6472A" w14:textId="77777777" w:rsidR="008C1DFF" w:rsidRPr="008C1DFF" w:rsidRDefault="008C1DFF"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CRT03</w:t>
      </w:r>
    </w:p>
    <w:p w14:paraId="344CDC44" w14:textId="33FD9D77" w:rsidR="008C1DFF" w:rsidRDefault="008C1DFF" w:rsidP="004B57B8">
      <w:pPr>
        <w:pStyle w:val="ListParagraph"/>
        <w:numPr>
          <w:ilvl w:val="0"/>
          <w:numId w:val="30"/>
        </w:numPr>
      </w:pPr>
      <w:r w:rsidRPr="008C1DFF">
        <w:rPr>
          <w:rFonts w:ascii="Times New Roman" w:hAnsi="Times New Roman"/>
          <w:sz w:val="24"/>
          <w:szCs w:val="24"/>
        </w:rPr>
        <w:t>CRT04</w:t>
      </w:r>
    </w:p>
    <w:p w14:paraId="4E53EF95" w14:textId="76602E84" w:rsidR="0069180A" w:rsidRDefault="0069180A">
      <w:pPr>
        <w:spacing w:after="0" w:line="240" w:lineRule="auto"/>
      </w:pPr>
      <w:r>
        <w:br w:type="page"/>
      </w:r>
    </w:p>
    <w:p w14:paraId="62E56D72" w14:textId="7058700F" w:rsidR="0069180A" w:rsidRDefault="0069180A" w:rsidP="0069180A">
      <w:r w:rsidRPr="0069180A">
        <w:rPr>
          <w:noProof/>
        </w:rPr>
        <w:lastRenderedPageBreak/>
        <w:drawing>
          <wp:inline distT="0" distB="0" distL="0" distR="0" wp14:anchorId="0BCFE2C4" wp14:editId="255A5573">
            <wp:extent cx="5727700" cy="3170555"/>
            <wp:effectExtent l="0" t="0" r="0" b="4445"/>
            <wp:docPr id="42435615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56157"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21147F7" w14:textId="4F9C7C4E" w:rsidR="0069180A" w:rsidRDefault="008C1DFF" w:rsidP="0069180A">
      <w:pPr>
        <w:rPr>
          <w:rFonts w:ascii="Times New Roman" w:hAnsi="Times New Roman"/>
          <w:sz w:val="24"/>
          <w:szCs w:val="24"/>
        </w:rPr>
      </w:pPr>
      <w:r w:rsidRPr="000E1BFC">
        <w:rPr>
          <w:rFonts w:ascii="Times New Roman" w:hAnsi="Times New Roman"/>
          <w:sz w:val="24"/>
          <w:szCs w:val="24"/>
        </w:rPr>
        <w:t>Which transistor had the most consistent downward trend in unit sales?</w:t>
      </w:r>
    </w:p>
    <w:p w14:paraId="3EC1F08E"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31365DDD"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0DBBBECE" w14:textId="77777777" w:rsidR="008C1DFF" w:rsidRPr="008C1DFF" w:rsidRDefault="008C1DFF"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12CF88DB" w14:textId="76939E4E" w:rsidR="008C1DFF" w:rsidRDefault="008C1DFF" w:rsidP="004B57B8">
      <w:pPr>
        <w:pStyle w:val="ListParagraph"/>
        <w:numPr>
          <w:ilvl w:val="0"/>
          <w:numId w:val="31"/>
        </w:numPr>
      </w:pPr>
      <w:r w:rsidRPr="008C1DFF">
        <w:rPr>
          <w:rFonts w:ascii="Times New Roman" w:hAnsi="Times New Roman"/>
          <w:sz w:val="24"/>
          <w:szCs w:val="24"/>
        </w:rPr>
        <w:t>TRN04</w:t>
      </w:r>
    </w:p>
    <w:p w14:paraId="3300160A" w14:textId="158CF220" w:rsidR="0069180A" w:rsidRDefault="0069180A">
      <w:pPr>
        <w:spacing w:after="0" w:line="240" w:lineRule="auto"/>
      </w:pPr>
      <w:r>
        <w:br w:type="page"/>
      </w:r>
    </w:p>
    <w:p w14:paraId="5B3164D4" w14:textId="31538F46" w:rsidR="0069180A" w:rsidRDefault="0069180A" w:rsidP="0069180A">
      <w:r w:rsidRPr="0069180A">
        <w:rPr>
          <w:noProof/>
        </w:rPr>
        <w:lastRenderedPageBreak/>
        <w:drawing>
          <wp:inline distT="0" distB="0" distL="0" distR="0" wp14:anchorId="6DAC4326" wp14:editId="458D5C20">
            <wp:extent cx="5727700" cy="3170555"/>
            <wp:effectExtent l="0" t="0" r="0" b="4445"/>
            <wp:docPr id="167243358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358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9C4E1AE" w14:textId="03CCB547" w:rsidR="0069180A" w:rsidRDefault="008C1DFF" w:rsidP="0069180A">
      <w:pPr>
        <w:rPr>
          <w:rFonts w:ascii="Times New Roman" w:hAnsi="Times New Roman"/>
          <w:sz w:val="24"/>
          <w:szCs w:val="24"/>
        </w:rPr>
      </w:pPr>
      <w:r w:rsidRPr="00732F8D">
        <w:rPr>
          <w:rFonts w:ascii="Times New Roman" w:hAnsi="Times New Roman"/>
          <w:sz w:val="24"/>
          <w:szCs w:val="24"/>
        </w:rPr>
        <w:t>Which chip had the greatest one-year decrease in unit sales?</w:t>
      </w:r>
    </w:p>
    <w:p w14:paraId="65701C84"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1902F176"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20F5F8DC" w14:textId="77777777" w:rsidR="008C1DFF" w:rsidRPr="008C1DFF" w:rsidRDefault="008C1DFF"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6D72BAAB" w14:textId="1758E438" w:rsidR="008C1DFF" w:rsidRDefault="008C1DFF" w:rsidP="004B57B8">
      <w:pPr>
        <w:pStyle w:val="ListParagraph"/>
        <w:numPr>
          <w:ilvl w:val="0"/>
          <w:numId w:val="32"/>
        </w:numPr>
      </w:pPr>
      <w:r w:rsidRPr="008C1DFF">
        <w:rPr>
          <w:rFonts w:ascii="Times New Roman" w:hAnsi="Times New Roman"/>
          <w:sz w:val="24"/>
          <w:szCs w:val="24"/>
        </w:rPr>
        <w:t>CHP04</w:t>
      </w:r>
    </w:p>
    <w:p w14:paraId="63A82B2D" w14:textId="5B141E5A" w:rsidR="0069180A" w:rsidRDefault="0069180A">
      <w:pPr>
        <w:spacing w:after="0" w:line="240" w:lineRule="auto"/>
      </w:pPr>
      <w:r>
        <w:br w:type="page"/>
      </w:r>
    </w:p>
    <w:p w14:paraId="2DDD3DA9" w14:textId="4146E380" w:rsidR="0069180A" w:rsidRDefault="0069180A" w:rsidP="0069180A">
      <w:r w:rsidRPr="0069180A">
        <w:rPr>
          <w:noProof/>
        </w:rPr>
        <w:lastRenderedPageBreak/>
        <w:drawing>
          <wp:inline distT="0" distB="0" distL="0" distR="0" wp14:anchorId="57927CFA" wp14:editId="27E1F415">
            <wp:extent cx="5727700" cy="3170555"/>
            <wp:effectExtent l="0" t="0" r="0" b="4445"/>
            <wp:docPr id="34425832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8320"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BF0A454" w14:textId="6D9456C5" w:rsidR="0069180A" w:rsidRDefault="008C1DFF" w:rsidP="0069180A">
      <w:pPr>
        <w:rPr>
          <w:rFonts w:ascii="Times New Roman" w:hAnsi="Times New Roman"/>
          <w:sz w:val="24"/>
          <w:szCs w:val="24"/>
        </w:rPr>
      </w:pPr>
      <w:r>
        <w:rPr>
          <w:rFonts w:ascii="Times New Roman" w:hAnsi="Times New Roman"/>
          <w:sz w:val="24"/>
          <w:szCs w:val="24"/>
        </w:rPr>
        <w:t>In what year were sales of all circuit boards most consistent? Regardless of the answer select 2015.</w:t>
      </w:r>
    </w:p>
    <w:p w14:paraId="38AA6873"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7C75D8F8"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50119016"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4CD18EB5"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1E5C931E" w14:textId="77777777" w:rsidR="008C1DFF" w:rsidRPr="008C1DFF" w:rsidRDefault="008C1DFF"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031E6B7C" w14:textId="6084A5D0" w:rsidR="008C1DFF" w:rsidRDefault="008C1DFF" w:rsidP="004B57B8">
      <w:pPr>
        <w:pStyle w:val="ListParagraph"/>
        <w:numPr>
          <w:ilvl w:val="0"/>
          <w:numId w:val="33"/>
        </w:numPr>
      </w:pPr>
      <w:r w:rsidRPr="008C1DFF">
        <w:rPr>
          <w:rFonts w:ascii="Times New Roman" w:hAnsi="Times New Roman"/>
          <w:sz w:val="24"/>
          <w:szCs w:val="24"/>
        </w:rPr>
        <w:t>2020</w:t>
      </w:r>
    </w:p>
    <w:p w14:paraId="50F6D1F8" w14:textId="225D8D11" w:rsidR="0069180A" w:rsidRDefault="0069180A">
      <w:pPr>
        <w:spacing w:after="0" w:line="240" w:lineRule="auto"/>
      </w:pPr>
      <w:r>
        <w:br w:type="page"/>
      </w:r>
    </w:p>
    <w:p w14:paraId="79F98AEE" w14:textId="63DE5AA6" w:rsidR="0069180A" w:rsidRDefault="0069180A" w:rsidP="0069180A">
      <w:r w:rsidRPr="0069180A">
        <w:rPr>
          <w:noProof/>
        </w:rPr>
        <w:lastRenderedPageBreak/>
        <w:drawing>
          <wp:inline distT="0" distB="0" distL="0" distR="0" wp14:anchorId="644885FE" wp14:editId="773EAAC1">
            <wp:extent cx="5727700" cy="3170555"/>
            <wp:effectExtent l="0" t="0" r="0" b="4445"/>
            <wp:docPr id="16161213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1364"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8F39D25" w14:textId="4BED9072" w:rsidR="0069180A" w:rsidRDefault="008C1DFF" w:rsidP="0069180A">
      <w:pPr>
        <w:rPr>
          <w:rFonts w:ascii="Times New Roman" w:hAnsi="Times New Roman"/>
          <w:sz w:val="24"/>
          <w:szCs w:val="24"/>
        </w:rPr>
      </w:pPr>
      <w:r w:rsidRPr="00420E23">
        <w:rPr>
          <w:rFonts w:ascii="Times New Roman" w:hAnsi="Times New Roman"/>
          <w:sz w:val="24"/>
          <w:szCs w:val="24"/>
        </w:rPr>
        <w:t>What is the trend for unit sales of CHP02 between 2016 and 2018?</w:t>
      </w:r>
    </w:p>
    <w:p w14:paraId="05D36660" w14:textId="77777777" w:rsidR="008C1DFF" w:rsidRPr="008C1DFF" w:rsidRDefault="008C1DFF"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A0B2D0C" w14:textId="77777777" w:rsidR="008C1DFF" w:rsidRPr="008C1DFF" w:rsidRDefault="008C1DFF"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D3D1816" w14:textId="39CBD35E" w:rsidR="008C1DFF" w:rsidRDefault="008C1DFF" w:rsidP="004B57B8">
      <w:pPr>
        <w:pStyle w:val="ListParagraph"/>
        <w:numPr>
          <w:ilvl w:val="0"/>
          <w:numId w:val="34"/>
        </w:numPr>
      </w:pPr>
      <w:r w:rsidRPr="008C1DFF">
        <w:rPr>
          <w:rFonts w:ascii="Times New Roman" w:hAnsi="Times New Roman"/>
          <w:sz w:val="24"/>
          <w:szCs w:val="24"/>
        </w:rPr>
        <w:t>No clear trend</w:t>
      </w:r>
    </w:p>
    <w:p w14:paraId="03E4AFF3" w14:textId="3A29B822" w:rsidR="0069180A" w:rsidRDefault="0069180A">
      <w:pPr>
        <w:spacing w:after="0" w:line="240" w:lineRule="auto"/>
      </w:pPr>
      <w:r>
        <w:br w:type="page"/>
      </w:r>
    </w:p>
    <w:p w14:paraId="6D89BA27" w14:textId="3E9138DD" w:rsidR="0069180A" w:rsidRDefault="0069180A" w:rsidP="0069180A">
      <w:r w:rsidRPr="0069180A">
        <w:rPr>
          <w:noProof/>
        </w:rPr>
        <w:lastRenderedPageBreak/>
        <w:drawing>
          <wp:inline distT="0" distB="0" distL="0" distR="0" wp14:anchorId="643F549E" wp14:editId="449420FB">
            <wp:extent cx="5727700" cy="3170555"/>
            <wp:effectExtent l="0" t="0" r="0" b="4445"/>
            <wp:docPr id="118650560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5602"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3E534D7" w14:textId="02955065" w:rsidR="0069180A" w:rsidRDefault="008C1DFF" w:rsidP="0069180A">
      <w:pPr>
        <w:rPr>
          <w:rFonts w:ascii="Times New Roman" w:hAnsi="Times New Roman"/>
          <w:sz w:val="24"/>
          <w:szCs w:val="24"/>
        </w:rPr>
      </w:pPr>
      <w:r w:rsidRPr="00AA1CCA">
        <w:rPr>
          <w:rFonts w:ascii="Times New Roman" w:hAnsi="Times New Roman"/>
          <w:sz w:val="24"/>
          <w:szCs w:val="24"/>
        </w:rPr>
        <w:t>What is the trend for unit sales of CRT02 between 2027 and 2020?</w:t>
      </w:r>
    </w:p>
    <w:p w14:paraId="270B85B0" w14:textId="77777777" w:rsidR="008C1DFF" w:rsidRPr="008C1DFF" w:rsidRDefault="008C1DFF"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0147E6B" w14:textId="77777777" w:rsidR="008C1DFF" w:rsidRPr="008C1DFF" w:rsidRDefault="008C1DFF"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FDDEAEE" w14:textId="2D427B4E" w:rsidR="008C1DFF" w:rsidRDefault="008C1DFF" w:rsidP="004B57B8">
      <w:pPr>
        <w:pStyle w:val="ListParagraph"/>
        <w:numPr>
          <w:ilvl w:val="0"/>
          <w:numId w:val="35"/>
        </w:numPr>
      </w:pPr>
      <w:r w:rsidRPr="008C1DFF">
        <w:rPr>
          <w:rFonts w:ascii="Times New Roman" w:hAnsi="Times New Roman"/>
          <w:sz w:val="24"/>
          <w:szCs w:val="24"/>
        </w:rPr>
        <w:t>No clear trend</w:t>
      </w:r>
    </w:p>
    <w:p w14:paraId="1EC34754" w14:textId="01C21142" w:rsidR="0069180A" w:rsidRDefault="0069180A">
      <w:pPr>
        <w:spacing w:after="0" w:line="240" w:lineRule="auto"/>
      </w:pPr>
      <w:r>
        <w:br w:type="page"/>
      </w:r>
    </w:p>
    <w:p w14:paraId="0D1CBCD0" w14:textId="687E35F7" w:rsidR="0069180A" w:rsidRDefault="0069180A" w:rsidP="0069180A">
      <w:r w:rsidRPr="0069180A">
        <w:rPr>
          <w:noProof/>
        </w:rPr>
        <w:lastRenderedPageBreak/>
        <w:drawing>
          <wp:inline distT="0" distB="0" distL="0" distR="0" wp14:anchorId="4CE920E4" wp14:editId="3D7CB4B4">
            <wp:extent cx="5727700" cy="3170555"/>
            <wp:effectExtent l="0" t="0" r="0" b="4445"/>
            <wp:docPr id="8628735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73572"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38CAE94B" w14:textId="6E25CC75" w:rsidR="0069180A" w:rsidRDefault="008C1DFF" w:rsidP="0069180A">
      <w:pPr>
        <w:rPr>
          <w:rFonts w:ascii="Times New Roman" w:hAnsi="Times New Roman"/>
          <w:sz w:val="24"/>
          <w:szCs w:val="24"/>
        </w:rPr>
      </w:pPr>
      <w:r w:rsidRPr="00F82F25">
        <w:rPr>
          <w:rFonts w:ascii="Times New Roman" w:hAnsi="Times New Roman"/>
          <w:sz w:val="24"/>
          <w:szCs w:val="24"/>
        </w:rPr>
        <w:t>What was the trend for unit sales of chips between 2016 and 2018?</w:t>
      </w:r>
    </w:p>
    <w:p w14:paraId="6A82784F" w14:textId="77777777" w:rsidR="008C1DFF" w:rsidRPr="008C1DFF" w:rsidRDefault="008C1DFF"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A4E659D" w14:textId="77777777" w:rsidR="008C1DFF" w:rsidRPr="008C1DFF" w:rsidRDefault="008C1DFF"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094300CD" w14:textId="1C9CF5A1" w:rsidR="008C1DFF" w:rsidRDefault="008C1DFF" w:rsidP="004B57B8">
      <w:pPr>
        <w:pStyle w:val="ListParagraph"/>
        <w:numPr>
          <w:ilvl w:val="0"/>
          <w:numId w:val="36"/>
        </w:numPr>
      </w:pPr>
      <w:r w:rsidRPr="008C1DFF">
        <w:rPr>
          <w:rFonts w:ascii="Times New Roman" w:hAnsi="Times New Roman"/>
          <w:sz w:val="24"/>
          <w:szCs w:val="24"/>
        </w:rPr>
        <w:t>No clear trend</w:t>
      </w:r>
    </w:p>
    <w:p w14:paraId="407401FA" w14:textId="742D31E8" w:rsidR="0069180A" w:rsidRDefault="0069180A">
      <w:pPr>
        <w:spacing w:after="0" w:line="240" w:lineRule="auto"/>
      </w:pPr>
      <w:r>
        <w:br w:type="page"/>
      </w:r>
    </w:p>
    <w:p w14:paraId="04E08D4B" w14:textId="1FC32966" w:rsidR="0069180A" w:rsidRDefault="0069180A" w:rsidP="0069180A">
      <w:r w:rsidRPr="0069180A">
        <w:rPr>
          <w:noProof/>
        </w:rPr>
        <w:lastRenderedPageBreak/>
        <w:drawing>
          <wp:inline distT="0" distB="0" distL="0" distR="0" wp14:anchorId="1D17FED4" wp14:editId="744061D6">
            <wp:extent cx="5727700" cy="3170555"/>
            <wp:effectExtent l="0" t="0" r="0" b="4445"/>
            <wp:docPr id="58881687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6875"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72C00AEB" w14:textId="35136E89" w:rsidR="0069180A" w:rsidRDefault="008C1DFF" w:rsidP="0069180A">
      <w:pPr>
        <w:rPr>
          <w:rFonts w:ascii="Times New Roman" w:hAnsi="Times New Roman"/>
          <w:sz w:val="24"/>
          <w:szCs w:val="24"/>
        </w:rPr>
      </w:pPr>
      <w:r w:rsidRPr="0029552B">
        <w:rPr>
          <w:rFonts w:ascii="Times New Roman" w:hAnsi="Times New Roman"/>
          <w:sz w:val="24"/>
          <w:szCs w:val="24"/>
        </w:rPr>
        <w:t>Which transistor had the most consistent upward trend in unit sales?</w:t>
      </w:r>
    </w:p>
    <w:p w14:paraId="20B032CE"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2299C1EF"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7FB1B108" w14:textId="77777777" w:rsidR="008C1DFF" w:rsidRPr="008C1DFF" w:rsidRDefault="008C1DFF"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38EF03D3" w14:textId="5EE17D7C" w:rsidR="008C1DFF" w:rsidRDefault="008C1DFF" w:rsidP="004B57B8">
      <w:pPr>
        <w:pStyle w:val="ListParagraph"/>
        <w:numPr>
          <w:ilvl w:val="0"/>
          <w:numId w:val="37"/>
        </w:numPr>
      </w:pPr>
      <w:r w:rsidRPr="008C1DFF">
        <w:rPr>
          <w:rFonts w:ascii="Times New Roman" w:hAnsi="Times New Roman"/>
          <w:sz w:val="24"/>
          <w:szCs w:val="24"/>
        </w:rPr>
        <w:t>TRN04</w:t>
      </w:r>
    </w:p>
    <w:p w14:paraId="768555FA" w14:textId="64F63EE8" w:rsidR="0069180A" w:rsidRDefault="0069180A">
      <w:pPr>
        <w:spacing w:after="0" w:line="240" w:lineRule="auto"/>
      </w:pPr>
      <w:r>
        <w:br w:type="page"/>
      </w:r>
    </w:p>
    <w:p w14:paraId="55D84756" w14:textId="4F38C754" w:rsidR="0069180A" w:rsidRDefault="0069180A" w:rsidP="0069180A">
      <w:r w:rsidRPr="0069180A">
        <w:rPr>
          <w:noProof/>
        </w:rPr>
        <w:lastRenderedPageBreak/>
        <w:drawing>
          <wp:inline distT="0" distB="0" distL="0" distR="0" wp14:anchorId="5043D14F" wp14:editId="7528DF67">
            <wp:extent cx="5727700" cy="3170555"/>
            <wp:effectExtent l="0" t="0" r="0" b="4445"/>
            <wp:docPr id="158279695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6951"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3B13163" w14:textId="518F0327" w:rsidR="0069180A" w:rsidRDefault="008C1DFF" w:rsidP="0069180A">
      <w:pPr>
        <w:rPr>
          <w:rFonts w:ascii="Times New Roman" w:hAnsi="Times New Roman"/>
          <w:sz w:val="24"/>
          <w:szCs w:val="24"/>
        </w:rPr>
      </w:pPr>
      <w:r w:rsidRPr="00585D21">
        <w:rPr>
          <w:rFonts w:ascii="Times New Roman" w:hAnsi="Times New Roman"/>
          <w:sz w:val="24"/>
          <w:szCs w:val="24"/>
        </w:rPr>
        <w:t>What was the trend for unit sales of transistors between 2016 and 2019?</w:t>
      </w:r>
    </w:p>
    <w:p w14:paraId="3456388C" w14:textId="77777777" w:rsidR="008C1DFF" w:rsidRPr="008C1DFF" w:rsidRDefault="008C1DFF"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6AC411B9" w14:textId="77777777" w:rsidR="008C1DFF" w:rsidRPr="008C1DFF" w:rsidRDefault="008C1DFF"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11FE0B8D" w14:textId="7EE8CF41" w:rsidR="008C1DFF" w:rsidRDefault="008C1DFF" w:rsidP="004B57B8">
      <w:pPr>
        <w:pStyle w:val="ListParagraph"/>
        <w:numPr>
          <w:ilvl w:val="0"/>
          <w:numId w:val="38"/>
        </w:numPr>
      </w:pPr>
      <w:r w:rsidRPr="008C1DFF">
        <w:rPr>
          <w:rFonts w:ascii="Times New Roman" w:hAnsi="Times New Roman"/>
          <w:sz w:val="24"/>
          <w:szCs w:val="24"/>
        </w:rPr>
        <w:t>No clear trend</w:t>
      </w:r>
    </w:p>
    <w:p w14:paraId="18AE636C" w14:textId="3C0F62F6" w:rsidR="0069180A" w:rsidRDefault="0069180A">
      <w:pPr>
        <w:spacing w:after="0" w:line="240" w:lineRule="auto"/>
      </w:pPr>
      <w:r>
        <w:br w:type="page"/>
      </w:r>
    </w:p>
    <w:p w14:paraId="35544A77" w14:textId="4EDB7F3F" w:rsidR="0069180A" w:rsidRDefault="0069180A" w:rsidP="0069180A">
      <w:r w:rsidRPr="0069180A">
        <w:rPr>
          <w:noProof/>
        </w:rPr>
        <w:lastRenderedPageBreak/>
        <w:drawing>
          <wp:inline distT="0" distB="0" distL="0" distR="0" wp14:anchorId="55AD7119" wp14:editId="3EC7F934">
            <wp:extent cx="5727700" cy="3170555"/>
            <wp:effectExtent l="0" t="0" r="0" b="4445"/>
            <wp:docPr id="13263953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536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4F31A65C" w14:textId="696E4EA8" w:rsidR="0069180A" w:rsidRDefault="008C1DFF" w:rsidP="0069180A">
      <w:pPr>
        <w:rPr>
          <w:rFonts w:ascii="Times New Roman" w:hAnsi="Times New Roman"/>
          <w:sz w:val="24"/>
          <w:szCs w:val="24"/>
        </w:rPr>
      </w:pPr>
      <w:r w:rsidRPr="002143AD">
        <w:rPr>
          <w:rFonts w:ascii="Times New Roman" w:hAnsi="Times New Roman"/>
          <w:sz w:val="24"/>
          <w:szCs w:val="24"/>
        </w:rPr>
        <w:t>What is the trend for unit s</w:t>
      </w:r>
      <w:r>
        <w:rPr>
          <w:rFonts w:ascii="Times New Roman" w:hAnsi="Times New Roman"/>
          <w:sz w:val="24"/>
          <w:szCs w:val="24"/>
        </w:rPr>
        <w:t>al</w:t>
      </w:r>
      <w:r w:rsidRPr="002143AD">
        <w:rPr>
          <w:rFonts w:ascii="Times New Roman" w:hAnsi="Times New Roman"/>
          <w:sz w:val="24"/>
          <w:szCs w:val="24"/>
        </w:rPr>
        <w:t>es of CHP03 between 2015 and 2017?</w:t>
      </w:r>
    </w:p>
    <w:p w14:paraId="0229D966" w14:textId="77777777" w:rsidR="008C1DFF" w:rsidRPr="008C1DFF" w:rsidRDefault="008C1DFF"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A85D102" w14:textId="77777777" w:rsidR="008C1DFF" w:rsidRPr="008C1DFF" w:rsidRDefault="008C1DFF"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FE2281D" w14:textId="1AB000FD" w:rsidR="008C1DFF" w:rsidRDefault="008C1DFF" w:rsidP="004B57B8">
      <w:pPr>
        <w:pStyle w:val="ListParagraph"/>
        <w:numPr>
          <w:ilvl w:val="0"/>
          <w:numId w:val="39"/>
        </w:numPr>
      </w:pPr>
      <w:r w:rsidRPr="008C1DFF">
        <w:rPr>
          <w:rFonts w:ascii="Times New Roman" w:hAnsi="Times New Roman"/>
          <w:sz w:val="24"/>
          <w:szCs w:val="24"/>
        </w:rPr>
        <w:t>No clear trend</w:t>
      </w:r>
    </w:p>
    <w:p w14:paraId="371449E4" w14:textId="20637F67" w:rsidR="0069180A" w:rsidRDefault="0069180A">
      <w:pPr>
        <w:spacing w:after="0" w:line="240" w:lineRule="auto"/>
      </w:pPr>
      <w:r>
        <w:br w:type="page"/>
      </w:r>
    </w:p>
    <w:p w14:paraId="241B6883" w14:textId="21317122" w:rsidR="0069180A" w:rsidRDefault="0069180A" w:rsidP="0069180A">
      <w:r w:rsidRPr="0069180A">
        <w:rPr>
          <w:noProof/>
        </w:rPr>
        <w:lastRenderedPageBreak/>
        <w:drawing>
          <wp:inline distT="0" distB="0" distL="0" distR="0" wp14:anchorId="00CDF59B" wp14:editId="3A275C7A">
            <wp:extent cx="5727700" cy="3170555"/>
            <wp:effectExtent l="0" t="0" r="0" b="4445"/>
            <wp:docPr id="98276469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4698"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DF99F5C" w14:textId="524332EA" w:rsidR="0069180A" w:rsidRDefault="008C1DFF" w:rsidP="0069180A">
      <w:pPr>
        <w:rPr>
          <w:rFonts w:ascii="Times New Roman" w:hAnsi="Times New Roman"/>
          <w:sz w:val="24"/>
          <w:szCs w:val="24"/>
        </w:rPr>
      </w:pPr>
      <w:r w:rsidRPr="007E370C">
        <w:rPr>
          <w:rFonts w:ascii="Times New Roman" w:hAnsi="Times New Roman"/>
          <w:sz w:val="24"/>
          <w:szCs w:val="24"/>
        </w:rPr>
        <w:t>Which chip had the most consistent downward trend in unit sales?</w:t>
      </w:r>
    </w:p>
    <w:p w14:paraId="72169038"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66A7A3FC"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484AED1D" w14:textId="77777777" w:rsidR="008C1DFF" w:rsidRPr="008C1DFF" w:rsidRDefault="008C1DFF"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5E86BD3C" w14:textId="7D7740F5" w:rsidR="008C1DFF" w:rsidRDefault="008C1DFF" w:rsidP="004B57B8">
      <w:pPr>
        <w:pStyle w:val="ListParagraph"/>
        <w:numPr>
          <w:ilvl w:val="0"/>
          <w:numId w:val="40"/>
        </w:numPr>
      </w:pPr>
      <w:r w:rsidRPr="008C1DFF">
        <w:rPr>
          <w:rFonts w:ascii="Times New Roman" w:hAnsi="Times New Roman"/>
          <w:sz w:val="24"/>
          <w:szCs w:val="24"/>
        </w:rPr>
        <w:t>CHP04</w:t>
      </w:r>
    </w:p>
    <w:p w14:paraId="6AE6FA90" w14:textId="13137908" w:rsidR="0069180A" w:rsidRDefault="0069180A">
      <w:pPr>
        <w:spacing w:after="0" w:line="240" w:lineRule="auto"/>
      </w:pPr>
      <w:r>
        <w:br w:type="page"/>
      </w:r>
    </w:p>
    <w:p w14:paraId="6D16F109" w14:textId="1A14DD16" w:rsidR="0069180A" w:rsidRDefault="0069180A" w:rsidP="0069180A">
      <w:r w:rsidRPr="0069180A">
        <w:rPr>
          <w:noProof/>
        </w:rPr>
        <w:lastRenderedPageBreak/>
        <w:drawing>
          <wp:inline distT="0" distB="0" distL="0" distR="0" wp14:anchorId="2D725967" wp14:editId="12DD46EE">
            <wp:extent cx="5727700" cy="3170555"/>
            <wp:effectExtent l="0" t="0" r="0" b="4445"/>
            <wp:docPr id="13250756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7563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5873EDF" w14:textId="39585CDE" w:rsidR="0069180A" w:rsidRDefault="008C1DFF" w:rsidP="0069180A">
      <w:pPr>
        <w:rPr>
          <w:rFonts w:ascii="Times New Roman" w:hAnsi="Times New Roman"/>
          <w:sz w:val="24"/>
          <w:szCs w:val="24"/>
        </w:rPr>
      </w:pPr>
      <w:r w:rsidRPr="00F82F25">
        <w:rPr>
          <w:rFonts w:ascii="Times New Roman" w:hAnsi="Times New Roman"/>
          <w:sz w:val="24"/>
          <w:szCs w:val="24"/>
        </w:rPr>
        <w:t>What was the trend for unit sales of circuit boards between 2016 and 2018?</w:t>
      </w:r>
    </w:p>
    <w:p w14:paraId="4EEFCF58" w14:textId="77777777" w:rsidR="008C1DFF" w:rsidRPr="008C1DFF" w:rsidRDefault="008C1DFF"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60F23936" w14:textId="77777777" w:rsidR="008C1DFF" w:rsidRPr="008C1DFF" w:rsidRDefault="008C1DFF"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781BC93" w14:textId="4789A914" w:rsidR="008C1DFF" w:rsidRDefault="008C1DFF" w:rsidP="004B57B8">
      <w:pPr>
        <w:pStyle w:val="ListParagraph"/>
        <w:numPr>
          <w:ilvl w:val="0"/>
          <w:numId w:val="41"/>
        </w:numPr>
      </w:pPr>
      <w:r w:rsidRPr="008C1DFF">
        <w:rPr>
          <w:rFonts w:ascii="Times New Roman" w:hAnsi="Times New Roman"/>
          <w:sz w:val="24"/>
          <w:szCs w:val="24"/>
        </w:rPr>
        <w:t>No clear trend</w:t>
      </w:r>
    </w:p>
    <w:p w14:paraId="2BCA81AB" w14:textId="4DF6C8B7" w:rsidR="0069180A" w:rsidRDefault="0069180A">
      <w:pPr>
        <w:spacing w:after="0" w:line="240" w:lineRule="auto"/>
      </w:pPr>
      <w:r>
        <w:br w:type="page"/>
      </w:r>
    </w:p>
    <w:p w14:paraId="0F7EED6C" w14:textId="31F2A461" w:rsidR="0069180A" w:rsidRDefault="0069180A" w:rsidP="0069180A">
      <w:r w:rsidRPr="0069180A">
        <w:rPr>
          <w:noProof/>
        </w:rPr>
        <w:lastRenderedPageBreak/>
        <w:drawing>
          <wp:inline distT="0" distB="0" distL="0" distR="0" wp14:anchorId="4498F761" wp14:editId="6FCE0B57">
            <wp:extent cx="5727700" cy="3170555"/>
            <wp:effectExtent l="0" t="0" r="0" b="4445"/>
            <wp:docPr id="3189939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93966"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13A69D1" w14:textId="182ABD92" w:rsidR="0069180A" w:rsidRDefault="008C1DFF" w:rsidP="0069180A">
      <w:pPr>
        <w:rPr>
          <w:rFonts w:ascii="Times New Roman" w:hAnsi="Times New Roman"/>
          <w:sz w:val="24"/>
          <w:szCs w:val="24"/>
        </w:rPr>
      </w:pPr>
      <w:r w:rsidRPr="000E1BFC">
        <w:rPr>
          <w:rFonts w:ascii="Times New Roman" w:hAnsi="Times New Roman"/>
          <w:sz w:val="24"/>
          <w:szCs w:val="24"/>
        </w:rPr>
        <w:t>Which transistor had the single largest one-year increase in unit sales?</w:t>
      </w:r>
    </w:p>
    <w:p w14:paraId="38D70F4F"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2D73250A"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3560B438" w14:textId="77777777" w:rsidR="008C1DFF" w:rsidRPr="008C1DFF" w:rsidRDefault="008C1DFF"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5BF64079" w14:textId="59EE9C0A" w:rsidR="008C1DFF" w:rsidRDefault="008C1DFF" w:rsidP="004B57B8">
      <w:pPr>
        <w:pStyle w:val="ListParagraph"/>
        <w:numPr>
          <w:ilvl w:val="0"/>
          <w:numId w:val="42"/>
        </w:numPr>
      </w:pPr>
      <w:r w:rsidRPr="008C1DFF">
        <w:rPr>
          <w:rFonts w:ascii="Times New Roman" w:hAnsi="Times New Roman"/>
          <w:sz w:val="24"/>
          <w:szCs w:val="24"/>
        </w:rPr>
        <w:t>TRN04</w:t>
      </w:r>
    </w:p>
    <w:p w14:paraId="561E9F31" w14:textId="4E960210" w:rsidR="0069180A" w:rsidRDefault="0069180A">
      <w:pPr>
        <w:spacing w:after="0" w:line="240" w:lineRule="auto"/>
      </w:pPr>
      <w:r>
        <w:br w:type="page"/>
      </w:r>
    </w:p>
    <w:p w14:paraId="6BDA0A95" w14:textId="123FE6AA" w:rsidR="0069180A" w:rsidRDefault="0069180A" w:rsidP="0069180A">
      <w:r w:rsidRPr="0069180A">
        <w:rPr>
          <w:noProof/>
        </w:rPr>
        <w:lastRenderedPageBreak/>
        <w:drawing>
          <wp:inline distT="0" distB="0" distL="0" distR="0" wp14:anchorId="3880C8B9" wp14:editId="1CB866CA">
            <wp:extent cx="5727700" cy="3170555"/>
            <wp:effectExtent l="0" t="0" r="0" b="4445"/>
            <wp:docPr id="209731947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5930D61" w14:textId="4793B9A1" w:rsidR="0069180A" w:rsidRDefault="008C1DFF" w:rsidP="0069180A">
      <w:pPr>
        <w:rPr>
          <w:rFonts w:ascii="Times New Roman" w:hAnsi="Times New Roman"/>
          <w:sz w:val="24"/>
          <w:szCs w:val="24"/>
        </w:rPr>
      </w:pPr>
      <w:r w:rsidRPr="00770242">
        <w:rPr>
          <w:rFonts w:ascii="Times New Roman" w:hAnsi="Times New Roman"/>
          <w:sz w:val="24"/>
          <w:szCs w:val="24"/>
        </w:rPr>
        <w:t>What is the trend for total sales?</w:t>
      </w:r>
    </w:p>
    <w:p w14:paraId="53875DE4" w14:textId="77777777" w:rsidR="008C1DFF" w:rsidRPr="008C1DFF" w:rsidRDefault="008C1DFF"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B29DADC" w14:textId="77777777" w:rsidR="008C1DFF" w:rsidRPr="008C1DFF" w:rsidRDefault="008C1DFF"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7D4B7F44" w14:textId="5FBDD408" w:rsidR="008C1DFF" w:rsidRDefault="008C1DFF" w:rsidP="004B57B8">
      <w:pPr>
        <w:pStyle w:val="ListParagraph"/>
        <w:numPr>
          <w:ilvl w:val="0"/>
          <w:numId w:val="43"/>
        </w:numPr>
      </w:pPr>
      <w:r w:rsidRPr="008C1DFF">
        <w:rPr>
          <w:rFonts w:ascii="Times New Roman" w:hAnsi="Times New Roman"/>
          <w:sz w:val="24"/>
          <w:szCs w:val="24"/>
        </w:rPr>
        <w:t>No clear trend</w:t>
      </w:r>
    </w:p>
    <w:p w14:paraId="45E5FDEA" w14:textId="0A66FFFF" w:rsidR="008E1B57" w:rsidRDefault="008E1B57">
      <w:pPr>
        <w:spacing w:after="0" w:line="240" w:lineRule="auto"/>
      </w:pPr>
      <w:r>
        <w:br w:type="page"/>
      </w:r>
    </w:p>
    <w:p w14:paraId="2C77846C" w14:textId="425C1F4B" w:rsidR="0069180A" w:rsidRDefault="00C163DB" w:rsidP="0069180A">
      <w:r w:rsidRPr="0069180A">
        <w:rPr>
          <w:noProof/>
        </w:rPr>
        <w:lastRenderedPageBreak/>
        <w:drawing>
          <wp:inline distT="0" distB="0" distL="0" distR="0" wp14:anchorId="63296074" wp14:editId="06A18E17">
            <wp:extent cx="5727700" cy="3170555"/>
            <wp:effectExtent l="0" t="0" r="0" b="4445"/>
            <wp:docPr id="21420002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6AE19A83" w14:textId="77777777" w:rsidR="00C163DB" w:rsidRPr="00AF5FE7" w:rsidRDefault="00C163DB" w:rsidP="00C163DB">
      <w:pPr>
        <w:autoSpaceDE w:val="0"/>
        <w:autoSpaceDN w:val="0"/>
        <w:adjustRightInd w:val="0"/>
        <w:contextualSpacing/>
        <w:rPr>
          <w:rFonts w:ascii="Times New Roman" w:hAnsi="Times New Roman"/>
          <w:sz w:val="24"/>
          <w:szCs w:val="24"/>
        </w:rPr>
      </w:pPr>
      <w:r w:rsidRPr="00B6538B">
        <w:rPr>
          <w:rFonts w:ascii="Times New Roman" w:hAnsi="Times New Roman"/>
          <w:sz w:val="24"/>
          <w:szCs w:val="24"/>
        </w:rPr>
        <w:t>Which transistor had the largest one-year decline in unit sales</w:t>
      </w:r>
      <w:r>
        <w:rPr>
          <w:rFonts w:ascii="Times New Roman" w:hAnsi="Times New Roman"/>
          <w:sz w:val="24"/>
          <w:szCs w:val="24"/>
        </w:rPr>
        <w:t>?</w:t>
      </w:r>
    </w:p>
    <w:p w14:paraId="6FCC2583"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TRN01</w:t>
      </w:r>
    </w:p>
    <w:p w14:paraId="05C7FB7E"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TRN02</w:t>
      </w:r>
    </w:p>
    <w:p w14:paraId="6407CFA3"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TRN03</w:t>
      </w:r>
    </w:p>
    <w:p w14:paraId="402CF386" w14:textId="1AB58944" w:rsidR="00C163DB" w:rsidRDefault="00C163DB" w:rsidP="004B57B8">
      <w:pPr>
        <w:pStyle w:val="ListParagraph"/>
        <w:numPr>
          <w:ilvl w:val="0"/>
          <w:numId w:val="44"/>
        </w:numPr>
      </w:pPr>
      <w:r w:rsidRPr="00C163DB">
        <w:rPr>
          <w:rFonts w:ascii="Times New Roman" w:hAnsi="Times New Roman"/>
          <w:sz w:val="24"/>
          <w:szCs w:val="24"/>
        </w:rPr>
        <w:t>TRN04</w:t>
      </w:r>
    </w:p>
    <w:p w14:paraId="39060206" w14:textId="3688742D" w:rsidR="00C163DB" w:rsidRDefault="00C163DB">
      <w:pPr>
        <w:spacing w:after="0" w:line="240" w:lineRule="auto"/>
      </w:pPr>
      <w:r>
        <w:br w:type="page"/>
      </w:r>
    </w:p>
    <w:p w14:paraId="2BDDAD94" w14:textId="7258C853" w:rsidR="00C163DB" w:rsidRDefault="00C163DB" w:rsidP="0069180A">
      <w:r w:rsidRPr="0069180A">
        <w:rPr>
          <w:noProof/>
        </w:rPr>
        <w:lastRenderedPageBreak/>
        <w:drawing>
          <wp:inline distT="0" distB="0" distL="0" distR="0" wp14:anchorId="530A15E2" wp14:editId="1F47CDB2">
            <wp:extent cx="5727700" cy="3170555"/>
            <wp:effectExtent l="0" t="0" r="0" b="4445"/>
            <wp:docPr id="10962002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58709AE" w14:textId="1C45C2ED" w:rsidR="00C163DB" w:rsidRDefault="00C163DB" w:rsidP="0069180A">
      <w:pPr>
        <w:rPr>
          <w:rFonts w:ascii="Times New Roman" w:hAnsi="Times New Roman"/>
          <w:sz w:val="24"/>
          <w:szCs w:val="24"/>
        </w:rPr>
      </w:pPr>
      <w:r w:rsidRPr="00914CE5">
        <w:rPr>
          <w:rFonts w:ascii="Times New Roman" w:hAnsi="Times New Roman"/>
          <w:sz w:val="24"/>
          <w:szCs w:val="24"/>
        </w:rPr>
        <w:t>Which circuit board had the most consistent trend in unit sales?</w:t>
      </w:r>
    </w:p>
    <w:p w14:paraId="2DB62D69"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40F8F042"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2925E906"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21289A5A" w14:textId="2E6944E0" w:rsidR="00C163DB" w:rsidRDefault="00C163DB" w:rsidP="004B57B8">
      <w:pPr>
        <w:pStyle w:val="ListParagraph"/>
        <w:numPr>
          <w:ilvl w:val="0"/>
          <w:numId w:val="45"/>
        </w:numPr>
      </w:pPr>
      <w:r w:rsidRPr="00C163DB">
        <w:rPr>
          <w:rFonts w:ascii="Times New Roman" w:hAnsi="Times New Roman"/>
          <w:sz w:val="24"/>
          <w:szCs w:val="24"/>
        </w:rPr>
        <w:t>CRT04</w:t>
      </w:r>
    </w:p>
    <w:p w14:paraId="50989C8C" w14:textId="09BA86FF" w:rsidR="00C163DB" w:rsidRDefault="00C163DB">
      <w:pPr>
        <w:spacing w:after="0" w:line="240" w:lineRule="auto"/>
      </w:pPr>
      <w:r>
        <w:br w:type="page"/>
      </w:r>
    </w:p>
    <w:p w14:paraId="53D999D6" w14:textId="5DEF7F3B" w:rsidR="00C163DB" w:rsidRDefault="00C163DB" w:rsidP="0069180A">
      <w:r w:rsidRPr="0069180A">
        <w:rPr>
          <w:noProof/>
        </w:rPr>
        <w:lastRenderedPageBreak/>
        <w:drawing>
          <wp:inline distT="0" distB="0" distL="0" distR="0" wp14:anchorId="47F0E821" wp14:editId="4334E4D4">
            <wp:extent cx="5727700" cy="3170555"/>
            <wp:effectExtent l="0" t="0" r="0" b="4445"/>
            <wp:docPr id="175001103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051F9F57" w14:textId="004BAE3C" w:rsidR="00C163DB" w:rsidRDefault="00C163DB" w:rsidP="0069180A">
      <w:pPr>
        <w:rPr>
          <w:rFonts w:ascii="Times New Roman" w:hAnsi="Times New Roman"/>
          <w:sz w:val="24"/>
          <w:szCs w:val="24"/>
        </w:rPr>
      </w:pPr>
      <w:r w:rsidRPr="00AF5FE7">
        <w:rPr>
          <w:rFonts w:ascii="Times New Roman" w:hAnsi="Times New Roman"/>
          <w:sz w:val="24"/>
          <w:szCs w:val="24"/>
        </w:rPr>
        <w:t>Which circuit board had the greatest one-year decrease in unit sales?</w:t>
      </w:r>
    </w:p>
    <w:p w14:paraId="55BDF460"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354F1F2"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1CD2C069"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0317D4E5" w14:textId="5C2C3A69" w:rsidR="00C163DB" w:rsidRDefault="00C163DB" w:rsidP="004B57B8">
      <w:pPr>
        <w:pStyle w:val="ListParagraph"/>
        <w:numPr>
          <w:ilvl w:val="0"/>
          <w:numId w:val="46"/>
        </w:numPr>
      </w:pPr>
      <w:r w:rsidRPr="00C163DB">
        <w:rPr>
          <w:rFonts w:ascii="Times New Roman" w:hAnsi="Times New Roman"/>
          <w:sz w:val="24"/>
          <w:szCs w:val="24"/>
        </w:rPr>
        <w:t>CRT04</w:t>
      </w:r>
    </w:p>
    <w:p w14:paraId="44D6B57D" w14:textId="7BFD68D4" w:rsidR="00C163DB" w:rsidRDefault="00C163DB">
      <w:pPr>
        <w:spacing w:after="0" w:line="240" w:lineRule="auto"/>
      </w:pPr>
      <w:r>
        <w:br w:type="page"/>
      </w:r>
    </w:p>
    <w:p w14:paraId="43AB86D9" w14:textId="26611A03" w:rsidR="00C163DB" w:rsidRDefault="00C163DB" w:rsidP="0069180A">
      <w:r w:rsidRPr="0069180A">
        <w:rPr>
          <w:noProof/>
        </w:rPr>
        <w:lastRenderedPageBreak/>
        <w:drawing>
          <wp:inline distT="0" distB="0" distL="0" distR="0" wp14:anchorId="762F9D22" wp14:editId="7D368187">
            <wp:extent cx="5727700" cy="3170555"/>
            <wp:effectExtent l="0" t="0" r="0" b="4445"/>
            <wp:docPr id="34928986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2D69834C" w14:textId="51AC0531" w:rsidR="00C163DB" w:rsidRDefault="00C163DB" w:rsidP="0069180A">
      <w:pPr>
        <w:rPr>
          <w:rFonts w:ascii="Times New Roman" w:hAnsi="Times New Roman"/>
          <w:sz w:val="24"/>
          <w:szCs w:val="24"/>
        </w:rPr>
      </w:pPr>
      <w:r w:rsidRPr="000E1BFC">
        <w:rPr>
          <w:rFonts w:ascii="Times New Roman" w:hAnsi="Times New Roman"/>
          <w:sz w:val="24"/>
          <w:szCs w:val="24"/>
        </w:rPr>
        <w:t>Between 2015 and 2017 what was the trend for unit sales of TRN04?</w:t>
      </w:r>
    </w:p>
    <w:p w14:paraId="445CF144"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Upward</w:t>
      </w:r>
    </w:p>
    <w:p w14:paraId="3CA09E83"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Downward</w:t>
      </w:r>
    </w:p>
    <w:p w14:paraId="09967D6F" w14:textId="78EDD523" w:rsidR="00C163DB" w:rsidRDefault="00C163DB" w:rsidP="004B57B8">
      <w:pPr>
        <w:pStyle w:val="ListParagraph"/>
        <w:numPr>
          <w:ilvl w:val="0"/>
          <w:numId w:val="47"/>
        </w:numPr>
      </w:pPr>
      <w:r w:rsidRPr="00C163DB">
        <w:rPr>
          <w:rFonts w:ascii="Times New Roman" w:hAnsi="Times New Roman"/>
          <w:sz w:val="24"/>
          <w:szCs w:val="24"/>
        </w:rPr>
        <w:t>No clear trend</w:t>
      </w:r>
    </w:p>
    <w:p w14:paraId="55893CF5" w14:textId="0CF471E7" w:rsidR="00C163DB" w:rsidRDefault="00C163DB">
      <w:pPr>
        <w:spacing w:after="0" w:line="240" w:lineRule="auto"/>
      </w:pPr>
      <w:r>
        <w:br w:type="page"/>
      </w:r>
    </w:p>
    <w:p w14:paraId="18C257CE" w14:textId="72AF25BE" w:rsidR="00C163DB" w:rsidRDefault="00C163DB" w:rsidP="0069180A">
      <w:r w:rsidRPr="0069180A">
        <w:rPr>
          <w:noProof/>
        </w:rPr>
        <w:lastRenderedPageBreak/>
        <w:drawing>
          <wp:inline distT="0" distB="0" distL="0" distR="0" wp14:anchorId="4447D4CC" wp14:editId="49860321">
            <wp:extent cx="5727700" cy="3170555"/>
            <wp:effectExtent l="0" t="0" r="0" b="4445"/>
            <wp:docPr id="163617343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9479" name="Picture 1" descr="A graph of sales and sales&#10;&#10;Description automatically generated with medium confidence"/>
                    <pic:cNvPicPr/>
                  </pic:nvPicPr>
                  <pic:blipFill>
                    <a:blip r:embed="rId40"/>
                    <a:stretch>
                      <a:fillRect/>
                    </a:stretch>
                  </pic:blipFill>
                  <pic:spPr>
                    <a:xfrm>
                      <a:off x="0" y="0"/>
                      <a:ext cx="5727700" cy="3170555"/>
                    </a:xfrm>
                    <a:prstGeom prst="rect">
                      <a:avLst/>
                    </a:prstGeom>
                  </pic:spPr>
                </pic:pic>
              </a:graphicData>
            </a:graphic>
          </wp:inline>
        </w:drawing>
      </w:r>
    </w:p>
    <w:p w14:paraId="5A2307F2" w14:textId="77777777" w:rsidR="00C163DB" w:rsidRPr="00AD444A" w:rsidRDefault="00C163DB" w:rsidP="00C163DB">
      <w:pPr>
        <w:autoSpaceDE w:val="0"/>
        <w:autoSpaceDN w:val="0"/>
        <w:adjustRightInd w:val="0"/>
        <w:contextualSpacing/>
        <w:rPr>
          <w:rFonts w:ascii="Times New Roman" w:hAnsi="Times New Roman"/>
          <w:sz w:val="24"/>
          <w:szCs w:val="24"/>
        </w:rPr>
      </w:pPr>
      <w:r w:rsidRPr="00AD444A">
        <w:rPr>
          <w:rFonts w:ascii="Times New Roman" w:hAnsi="Times New Roman"/>
          <w:sz w:val="24"/>
          <w:szCs w:val="24"/>
        </w:rPr>
        <w:t>Which chip had the greatest one-year increase in unit sales?</w:t>
      </w:r>
    </w:p>
    <w:p w14:paraId="69CCD232"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CHP01</w:t>
      </w:r>
    </w:p>
    <w:p w14:paraId="71A8A6DF"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CHP02</w:t>
      </w:r>
    </w:p>
    <w:p w14:paraId="6E16A9A0"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CHP03</w:t>
      </w:r>
    </w:p>
    <w:p w14:paraId="7D764630" w14:textId="76765FA0" w:rsidR="00C163DB" w:rsidRPr="00C163DB" w:rsidRDefault="00C163DB" w:rsidP="004B57B8">
      <w:pPr>
        <w:pStyle w:val="ListParagraph"/>
        <w:numPr>
          <w:ilvl w:val="0"/>
          <w:numId w:val="48"/>
        </w:numPr>
      </w:pPr>
      <w:r w:rsidRPr="00C163DB">
        <w:rPr>
          <w:rFonts w:ascii="Times New Roman" w:hAnsi="Times New Roman"/>
          <w:sz w:val="24"/>
          <w:szCs w:val="24"/>
        </w:rPr>
        <w:t>CHP04</w:t>
      </w:r>
    </w:p>
    <w:p w14:paraId="1D668B08" w14:textId="01F07D4A" w:rsidR="00C163DB" w:rsidRDefault="00C163DB">
      <w:pPr>
        <w:spacing w:after="0" w:line="240" w:lineRule="auto"/>
        <w:rPr>
          <w:rFonts w:ascii="Times New Roman" w:hAnsi="Times New Roman"/>
          <w:kern w:val="2"/>
          <w:sz w:val="24"/>
          <w:szCs w:val="24"/>
          <w:lang w:val="en-GB"/>
          <w14:ligatures w14:val="standardContextual"/>
        </w:rPr>
      </w:pPr>
      <w:r>
        <w:rPr>
          <w:rFonts w:ascii="Times New Roman" w:hAnsi="Times New Roman"/>
        </w:rPr>
        <w:br w:type="page"/>
      </w:r>
    </w:p>
    <w:p w14:paraId="558F7998" w14:textId="29144884" w:rsidR="00C163DB" w:rsidRDefault="0008226D" w:rsidP="00C163DB">
      <w:pPr>
        <w:jc w:val="center"/>
        <w:rPr>
          <w:sz w:val="40"/>
          <w:szCs w:val="40"/>
        </w:rPr>
      </w:pPr>
      <w:r>
        <w:rPr>
          <w:sz w:val="40"/>
          <w:szCs w:val="40"/>
        </w:rPr>
        <w:lastRenderedPageBreak/>
        <w:t>[</w:t>
      </w:r>
      <w:r w:rsidR="00C163DB" w:rsidRPr="002F13EE">
        <w:rPr>
          <w:sz w:val="40"/>
          <w:szCs w:val="40"/>
        </w:rPr>
        <w:t xml:space="preserve">Condition </w:t>
      </w:r>
      <w:r>
        <w:rPr>
          <w:sz w:val="40"/>
          <w:szCs w:val="40"/>
        </w:rPr>
        <w:t>2b</w:t>
      </w:r>
      <w:r w:rsidR="00C163DB">
        <w:rPr>
          <w:sz w:val="40"/>
          <w:szCs w:val="40"/>
        </w:rPr>
        <w:t xml:space="preserve"> Time-Series</w:t>
      </w:r>
      <w:r w:rsidR="00C163DB" w:rsidRPr="002F13EE">
        <w:rPr>
          <w:sz w:val="40"/>
          <w:szCs w:val="40"/>
        </w:rPr>
        <w:t xml:space="preserve"> / </w:t>
      </w:r>
      <w:r w:rsidR="00C163DB">
        <w:rPr>
          <w:sz w:val="40"/>
          <w:szCs w:val="40"/>
        </w:rPr>
        <w:t>Columns</w:t>
      </w:r>
      <w:r>
        <w:rPr>
          <w:sz w:val="40"/>
          <w:szCs w:val="40"/>
        </w:rPr>
        <w:t>]</w:t>
      </w:r>
    </w:p>
    <w:p w14:paraId="7C38AE1B" w14:textId="5508787A" w:rsidR="00C163DB" w:rsidRDefault="00C163DB" w:rsidP="00C163DB">
      <w:r w:rsidRPr="00C163DB">
        <w:rPr>
          <w:noProof/>
        </w:rPr>
        <w:drawing>
          <wp:inline distT="0" distB="0" distL="0" distR="0" wp14:anchorId="4102CE77" wp14:editId="22B73C9C">
            <wp:extent cx="5727700" cy="3236595"/>
            <wp:effectExtent l="0" t="0" r="0" b="1905"/>
            <wp:docPr id="8958808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57C459C" w14:textId="77777777" w:rsidR="00C163DB" w:rsidRDefault="00C163DB" w:rsidP="00C163DB">
      <w:pPr>
        <w:rPr>
          <w:rFonts w:ascii="Times New Roman" w:hAnsi="Times New Roman"/>
          <w:sz w:val="24"/>
          <w:szCs w:val="24"/>
        </w:rPr>
      </w:pPr>
      <w:r w:rsidRPr="009B77CB">
        <w:rPr>
          <w:rFonts w:ascii="Times New Roman" w:hAnsi="Times New Roman"/>
          <w:sz w:val="24"/>
          <w:szCs w:val="24"/>
        </w:rPr>
        <w:t>From 2015 to 2019 what was the trend for total unit sales of chips?</w:t>
      </w:r>
    </w:p>
    <w:p w14:paraId="2B8738A1" w14:textId="77777777" w:rsidR="00C163DB" w:rsidRPr="00871D77" w:rsidRDefault="00C163DB"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Upward</w:t>
      </w:r>
    </w:p>
    <w:p w14:paraId="7D9452D9" w14:textId="77777777" w:rsidR="00C163DB" w:rsidRPr="00871D77" w:rsidRDefault="00C163DB" w:rsidP="004B57B8">
      <w:pPr>
        <w:pStyle w:val="ListParagraph"/>
        <w:numPr>
          <w:ilvl w:val="0"/>
          <w:numId w:val="25"/>
        </w:numPr>
        <w:autoSpaceDE w:val="0"/>
        <w:autoSpaceDN w:val="0"/>
        <w:adjustRightInd w:val="0"/>
        <w:rPr>
          <w:rFonts w:ascii="Times New Roman" w:hAnsi="Times New Roman"/>
          <w:sz w:val="24"/>
          <w:szCs w:val="24"/>
        </w:rPr>
      </w:pPr>
      <w:r w:rsidRPr="00871D77">
        <w:rPr>
          <w:rFonts w:ascii="Times New Roman" w:hAnsi="Times New Roman"/>
          <w:sz w:val="24"/>
          <w:szCs w:val="24"/>
        </w:rPr>
        <w:t>Downward</w:t>
      </w:r>
    </w:p>
    <w:p w14:paraId="3E3B5148" w14:textId="77777777" w:rsidR="00C163DB" w:rsidRDefault="00C163DB" w:rsidP="004B57B8">
      <w:pPr>
        <w:pStyle w:val="ListParagraph"/>
        <w:numPr>
          <w:ilvl w:val="0"/>
          <w:numId w:val="25"/>
        </w:numPr>
      </w:pPr>
      <w:r w:rsidRPr="00871D77">
        <w:rPr>
          <w:rFonts w:ascii="Times New Roman" w:hAnsi="Times New Roman"/>
          <w:sz w:val="24"/>
          <w:szCs w:val="24"/>
        </w:rPr>
        <w:t>No clear trend</w:t>
      </w:r>
    </w:p>
    <w:p w14:paraId="04AA1A24" w14:textId="77777777" w:rsidR="00C163DB" w:rsidRDefault="00C163DB" w:rsidP="00C163DB">
      <w:pPr>
        <w:spacing w:after="0" w:line="240" w:lineRule="auto"/>
      </w:pPr>
      <w:r>
        <w:br w:type="page"/>
      </w:r>
    </w:p>
    <w:p w14:paraId="0CB98889" w14:textId="2E05A5A0" w:rsidR="00C163DB" w:rsidRDefault="00C163DB" w:rsidP="00C163DB">
      <w:r w:rsidRPr="00C163DB">
        <w:rPr>
          <w:noProof/>
        </w:rPr>
        <w:lastRenderedPageBreak/>
        <w:drawing>
          <wp:inline distT="0" distB="0" distL="0" distR="0" wp14:anchorId="29AFB35C" wp14:editId="2A0898AA">
            <wp:extent cx="5727700" cy="3236595"/>
            <wp:effectExtent l="0" t="0" r="0" b="1905"/>
            <wp:docPr id="84871813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4B79EC0" w14:textId="77777777" w:rsidR="00C163DB" w:rsidRDefault="00C163DB" w:rsidP="00C163DB">
      <w:pPr>
        <w:rPr>
          <w:rFonts w:ascii="Times New Roman" w:hAnsi="Times New Roman"/>
          <w:sz w:val="24"/>
          <w:szCs w:val="24"/>
        </w:rPr>
      </w:pPr>
      <w:r w:rsidRPr="00AF5FE7">
        <w:rPr>
          <w:rFonts w:ascii="Times New Roman" w:hAnsi="Times New Roman"/>
          <w:sz w:val="24"/>
          <w:szCs w:val="24"/>
        </w:rPr>
        <w:t>Which circuit board had the greatest change in sales between 2015 and 2016?</w:t>
      </w:r>
    </w:p>
    <w:p w14:paraId="53520151"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CRT01</w:t>
      </w:r>
    </w:p>
    <w:p w14:paraId="0C096AE7"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CRT02</w:t>
      </w:r>
    </w:p>
    <w:p w14:paraId="6056D7AA" w14:textId="77777777" w:rsidR="00C163DB" w:rsidRPr="00871D77" w:rsidRDefault="00C163DB" w:rsidP="004B57B8">
      <w:pPr>
        <w:pStyle w:val="ListParagraph"/>
        <w:numPr>
          <w:ilvl w:val="0"/>
          <w:numId w:val="26"/>
        </w:numPr>
        <w:autoSpaceDE w:val="0"/>
        <w:autoSpaceDN w:val="0"/>
        <w:adjustRightInd w:val="0"/>
        <w:rPr>
          <w:rFonts w:ascii="Times New Roman" w:hAnsi="Times New Roman"/>
          <w:sz w:val="24"/>
          <w:szCs w:val="24"/>
        </w:rPr>
      </w:pPr>
      <w:r w:rsidRPr="00871D77">
        <w:rPr>
          <w:rFonts w:ascii="Times New Roman" w:hAnsi="Times New Roman"/>
          <w:sz w:val="24"/>
          <w:szCs w:val="24"/>
        </w:rPr>
        <w:t>CRT03</w:t>
      </w:r>
    </w:p>
    <w:p w14:paraId="7E9C73FD" w14:textId="77777777" w:rsidR="00C163DB" w:rsidRDefault="00C163DB" w:rsidP="004B57B8">
      <w:pPr>
        <w:pStyle w:val="ListParagraph"/>
        <w:numPr>
          <w:ilvl w:val="0"/>
          <w:numId w:val="26"/>
        </w:numPr>
      </w:pPr>
      <w:r w:rsidRPr="00871D77">
        <w:rPr>
          <w:rFonts w:ascii="Times New Roman" w:hAnsi="Times New Roman"/>
          <w:sz w:val="24"/>
          <w:szCs w:val="24"/>
        </w:rPr>
        <w:t>CRT04</w:t>
      </w:r>
    </w:p>
    <w:p w14:paraId="531AABF1" w14:textId="77777777" w:rsidR="00C163DB" w:rsidRDefault="00C163DB" w:rsidP="00C163DB">
      <w:pPr>
        <w:spacing w:after="0" w:line="240" w:lineRule="auto"/>
      </w:pPr>
      <w:r>
        <w:br w:type="page"/>
      </w:r>
    </w:p>
    <w:p w14:paraId="41432021" w14:textId="6587EA39" w:rsidR="00C163DB" w:rsidRDefault="00C163DB" w:rsidP="00C163DB">
      <w:r w:rsidRPr="00C163DB">
        <w:rPr>
          <w:noProof/>
        </w:rPr>
        <w:lastRenderedPageBreak/>
        <w:drawing>
          <wp:inline distT="0" distB="0" distL="0" distR="0" wp14:anchorId="2A317A2E" wp14:editId="34F5BB22">
            <wp:extent cx="5727700" cy="3236595"/>
            <wp:effectExtent l="0" t="0" r="0" b="1905"/>
            <wp:docPr id="12331618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7347B30" w14:textId="77777777" w:rsidR="00C163DB" w:rsidRDefault="00C163DB" w:rsidP="00C163DB">
      <w:pPr>
        <w:rPr>
          <w:rFonts w:ascii="Times New Roman" w:hAnsi="Times New Roman"/>
          <w:sz w:val="24"/>
          <w:szCs w:val="24"/>
        </w:rPr>
      </w:pPr>
      <w:r w:rsidRPr="008F0741">
        <w:rPr>
          <w:rFonts w:ascii="Times New Roman" w:hAnsi="Times New Roman"/>
          <w:sz w:val="24"/>
          <w:szCs w:val="24"/>
        </w:rPr>
        <w:t>Between which</w:t>
      </w:r>
      <w:r>
        <w:rPr>
          <w:rFonts w:ascii="Times New Roman" w:hAnsi="Times New Roman"/>
          <w:sz w:val="24"/>
          <w:szCs w:val="24"/>
        </w:rPr>
        <w:t>,</w:t>
      </w:r>
      <w:r w:rsidRPr="008F0741">
        <w:rPr>
          <w:rFonts w:ascii="Times New Roman" w:hAnsi="Times New Roman"/>
          <w:sz w:val="24"/>
          <w:szCs w:val="24"/>
        </w:rPr>
        <w:t xml:space="preserve"> two years did circuit boards experience the greatest change in unit sales?</w:t>
      </w:r>
    </w:p>
    <w:p w14:paraId="4366BB2D"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2015-2016</w:t>
      </w:r>
    </w:p>
    <w:p w14:paraId="572785E9"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2016-2017</w:t>
      </w:r>
    </w:p>
    <w:p w14:paraId="2249304F"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2017-2018</w:t>
      </w:r>
    </w:p>
    <w:p w14:paraId="6CCF196B" w14:textId="77777777" w:rsidR="00C163DB" w:rsidRPr="008C1DFF" w:rsidRDefault="00C163DB" w:rsidP="004B57B8">
      <w:pPr>
        <w:pStyle w:val="ListParagraph"/>
        <w:numPr>
          <w:ilvl w:val="0"/>
          <w:numId w:val="27"/>
        </w:numPr>
        <w:autoSpaceDE w:val="0"/>
        <w:autoSpaceDN w:val="0"/>
        <w:adjustRightInd w:val="0"/>
        <w:rPr>
          <w:rFonts w:ascii="Times New Roman" w:hAnsi="Times New Roman"/>
          <w:sz w:val="24"/>
          <w:szCs w:val="24"/>
        </w:rPr>
      </w:pPr>
      <w:r w:rsidRPr="008C1DFF">
        <w:rPr>
          <w:rFonts w:ascii="Times New Roman" w:hAnsi="Times New Roman"/>
          <w:sz w:val="24"/>
          <w:szCs w:val="24"/>
        </w:rPr>
        <w:t>2018-2019</w:t>
      </w:r>
    </w:p>
    <w:p w14:paraId="600F0C17" w14:textId="77777777" w:rsidR="00C163DB" w:rsidRDefault="00C163DB" w:rsidP="004B57B8">
      <w:pPr>
        <w:pStyle w:val="ListParagraph"/>
        <w:numPr>
          <w:ilvl w:val="0"/>
          <w:numId w:val="27"/>
        </w:numPr>
      </w:pPr>
      <w:r w:rsidRPr="008C1DFF">
        <w:rPr>
          <w:rFonts w:ascii="Times New Roman" w:hAnsi="Times New Roman"/>
          <w:sz w:val="24"/>
          <w:szCs w:val="24"/>
        </w:rPr>
        <w:t>2019-2020</w:t>
      </w:r>
    </w:p>
    <w:p w14:paraId="3C4FAFB0" w14:textId="77777777" w:rsidR="00C163DB" w:rsidRDefault="00C163DB" w:rsidP="00C163DB">
      <w:pPr>
        <w:spacing w:after="0" w:line="240" w:lineRule="auto"/>
      </w:pPr>
      <w:r>
        <w:br w:type="page"/>
      </w:r>
    </w:p>
    <w:p w14:paraId="5813CAE7" w14:textId="1CC68608" w:rsidR="00C163DB" w:rsidRDefault="00C163DB" w:rsidP="00C163DB">
      <w:r w:rsidRPr="00C163DB">
        <w:rPr>
          <w:noProof/>
        </w:rPr>
        <w:lastRenderedPageBreak/>
        <w:drawing>
          <wp:inline distT="0" distB="0" distL="0" distR="0" wp14:anchorId="07109C07" wp14:editId="67DB3076">
            <wp:extent cx="5727700" cy="3236595"/>
            <wp:effectExtent l="0" t="0" r="0" b="1905"/>
            <wp:docPr id="4027633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0A5BE334" w14:textId="77777777" w:rsidR="00C163DB" w:rsidRDefault="00C163DB" w:rsidP="00C163DB">
      <w:pPr>
        <w:rPr>
          <w:rFonts w:ascii="Times New Roman" w:hAnsi="Times New Roman"/>
          <w:sz w:val="24"/>
          <w:szCs w:val="24"/>
        </w:rPr>
      </w:pPr>
      <w:r w:rsidRPr="00AA1CCA">
        <w:rPr>
          <w:rFonts w:ascii="Times New Roman" w:hAnsi="Times New Roman"/>
          <w:sz w:val="24"/>
          <w:szCs w:val="24"/>
        </w:rPr>
        <w:t>What is the trend for unit sales of CRT04 between 2016 and 2018?</w:t>
      </w:r>
    </w:p>
    <w:p w14:paraId="0227E8DC" w14:textId="77777777" w:rsidR="00C163DB" w:rsidRPr="008C1DFF" w:rsidRDefault="00C163DB"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501CDE6B" w14:textId="77777777" w:rsidR="00C163DB" w:rsidRPr="008C1DFF" w:rsidRDefault="00C163DB" w:rsidP="004B57B8">
      <w:pPr>
        <w:pStyle w:val="ListParagraph"/>
        <w:numPr>
          <w:ilvl w:val="0"/>
          <w:numId w:val="2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7E8D85F0" w14:textId="77777777" w:rsidR="00C163DB" w:rsidRDefault="00C163DB" w:rsidP="004B57B8">
      <w:pPr>
        <w:pStyle w:val="ListParagraph"/>
        <w:numPr>
          <w:ilvl w:val="0"/>
          <w:numId w:val="28"/>
        </w:numPr>
      </w:pPr>
      <w:r w:rsidRPr="008C1DFF">
        <w:rPr>
          <w:rFonts w:ascii="Times New Roman" w:hAnsi="Times New Roman"/>
          <w:sz w:val="24"/>
          <w:szCs w:val="24"/>
        </w:rPr>
        <w:t>No clear trend</w:t>
      </w:r>
    </w:p>
    <w:p w14:paraId="16583B94" w14:textId="77777777" w:rsidR="00C163DB" w:rsidRDefault="00C163DB" w:rsidP="00C163DB">
      <w:pPr>
        <w:spacing w:after="0" w:line="240" w:lineRule="auto"/>
      </w:pPr>
      <w:r>
        <w:br w:type="page"/>
      </w:r>
    </w:p>
    <w:p w14:paraId="51F26C1D" w14:textId="2E959FC9" w:rsidR="00C163DB" w:rsidRDefault="00C163DB" w:rsidP="00C163DB">
      <w:r w:rsidRPr="00C163DB">
        <w:rPr>
          <w:noProof/>
        </w:rPr>
        <w:lastRenderedPageBreak/>
        <w:drawing>
          <wp:inline distT="0" distB="0" distL="0" distR="0" wp14:anchorId="3D1FA4C8" wp14:editId="6C66D3FF">
            <wp:extent cx="5727700" cy="3236595"/>
            <wp:effectExtent l="0" t="0" r="0" b="1905"/>
            <wp:docPr id="48707360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C2A7C16" w14:textId="77777777" w:rsidR="00C163DB" w:rsidRDefault="00C163DB" w:rsidP="00C163DB">
      <w:pPr>
        <w:rPr>
          <w:rFonts w:ascii="Times New Roman" w:hAnsi="Times New Roman"/>
          <w:sz w:val="24"/>
          <w:szCs w:val="24"/>
        </w:rPr>
      </w:pPr>
      <w:r w:rsidRPr="001D0FF7">
        <w:rPr>
          <w:rFonts w:ascii="Times New Roman" w:hAnsi="Times New Roman"/>
          <w:sz w:val="24"/>
          <w:szCs w:val="24"/>
        </w:rPr>
        <w:t>In what year were unit sales for all transistor types most similar?</w:t>
      </w:r>
    </w:p>
    <w:p w14:paraId="64E732E1"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1497C83E"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1DE9B895"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2A5AFF9A"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000C77C3" w14:textId="77777777" w:rsidR="00C163DB" w:rsidRPr="008C1DFF" w:rsidRDefault="00C163DB" w:rsidP="004B57B8">
      <w:pPr>
        <w:pStyle w:val="ListParagraph"/>
        <w:numPr>
          <w:ilvl w:val="0"/>
          <w:numId w:val="29"/>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795B2BE2" w14:textId="77777777" w:rsidR="00C163DB" w:rsidRDefault="00C163DB" w:rsidP="004B57B8">
      <w:pPr>
        <w:pStyle w:val="ListParagraph"/>
        <w:numPr>
          <w:ilvl w:val="0"/>
          <w:numId w:val="29"/>
        </w:numPr>
      </w:pPr>
      <w:r w:rsidRPr="008C1DFF">
        <w:rPr>
          <w:rFonts w:ascii="Times New Roman" w:hAnsi="Times New Roman"/>
          <w:sz w:val="24"/>
          <w:szCs w:val="24"/>
        </w:rPr>
        <w:t>2020</w:t>
      </w:r>
    </w:p>
    <w:p w14:paraId="39AF7836" w14:textId="77777777" w:rsidR="00C163DB" w:rsidRDefault="00C163DB" w:rsidP="00C163DB">
      <w:pPr>
        <w:spacing w:after="0" w:line="240" w:lineRule="auto"/>
      </w:pPr>
      <w:r>
        <w:br w:type="page"/>
      </w:r>
    </w:p>
    <w:p w14:paraId="1BA38184" w14:textId="09D5984A" w:rsidR="00C163DB" w:rsidRDefault="00C163DB" w:rsidP="00C163DB">
      <w:r w:rsidRPr="00C163DB">
        <w:rPr>
          <w:noProof/>
        </w:rPr>
        <w:lastRenderedPageBreak/>
        <w:drawing>
          <wp:inline distT="0" distB="0" distL="0" distR="0" wp14:anchorId="623FF625" wp14:editId="505D700D">
            <wp:extent cx="5727700" cy="3236595"/>
            <wp:effectExtent l="0" t="0" r="0" b="1905"/>
            <wp:docPr id="184329914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6AAC6CE2" w14:textId="77777777" w:rsidR="00C163DB" w:rsidRDefault="00C163DB" w:rsidP="00C163DB">
      <w:pPr>
        <w:rPr>
          <w:rFonts w:ascii="Times New Roman" w:hAnsi="Times New Roman"/>
          <w:sz w:val="24"/>
          <w:szCs w:val="24"/>
        </w:rPr>
      </w:pPr>
      <w:r w:rsidRPr="00FD06D4">
        <w:rPr>
          <w:rFonts w:ascii="Times New Roman" w:hAnsi="Times New Roman"/>
          <w:sz w:val="24"/>
          <w:szCs w:val="24"/>
        </w:rPr>
        <w:t>Which circuit board had the greatest one-year increase in unit sales?</w:t>
      </w:r>
    </w:p>
    <w:p w14:paraId="73DA0253"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CRT01</w:t>
      </w:r>
    </w:p>
    <w:p w14:paraId="0D981D65"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CRT02</w:t>
      </w:r>
    </w:p>
    <w:p w14:paraId="1FAC6D1B" w14:textId="77777777" w:rsidR="00C163DB" w:rsidRPr="008C1DFF" w:rsidRDefault="00C163DB" w:rsidP="004B57B8">
      <w:pPr>
        <w:pStyle w:val="ListParagraph"/>
        <w:numPr>
          <w:ilvl w:val="0"/>
          <w:numId w:val="30"/>
        </w:numPr>
        <w:autoSpaceDE w:val="0"/>
        <w:autoSpaceDN w:val="0"/>
        <w:adjustRightInd w:val="0"/>
        <w:rPr>
          <w:rFonts w:ascii="Times New Roman" w:hAnsi="Times New Roman"/>
          <w:sz w:val="24"/>
          <w:szCs w:val="24"/>
        </w:rPr>
      </w:pPr>
      <w:r w:rsidRPr="008C1DFF">
        <w:rPr>
          <w:rFonts w:ascii="Times New Roman" w:hAnsi="Times New Roman"/>
          <w:sz w:val="24"/>
          <w:szCs w:val="24"/>
        </w:rPr>
        <w:t>CRT03</w:t>
      </w:r>
    </w:p>
    <w:p w14:paraId="34E26E3D" w14:textId="77777777" w:rsidR="00C163DB" w:rsidRDefault="00C163DB" w:rsidP="004B57B8">
      <w:pPr>
        <w:pStyle w:val="ListParagraph"/>
        <w:numPr>
          <w:ilvl w:val="0"/>
          <w:numId w:val="30"/>
        </w:numPr>
      </w:pPr>
      <w:r w:rsidRPr="008C1DFF">
        <w:rPr>
          <w:rFonts w:ascii="Times New Roman" w:hAnsi="Times New Roman"/>
          <w:sz w:val="24"/>
          <w:szCs w:val="24"/>
        </w:rPr>
        <w:t>CRT04</w:t>
      </w:r>
    </w:p>
    <w:p w14:paraId="6DABF44C" w14:textId="77777777" w:rsidR="00C163DB" w:rsidRDefault="00C163DB" w:rsidP="00C163DB">
      <w:pPr>
        <w:spacing w:after="0" w:line="240" w:lineRule="auto"/>
      </w:pPr>
      <w:r>
        <w:br w:type="page"/>
      </w:r>
    </w:p>
    <w:p w14:paraId="78C7F527" w14:textId="48054468" w:rsidR="00C163DB" w:rsidRDefault="00C163DB" w:rsidP="00C163DB">
      <w:r w:rsidRPr="00C163DB">
        <w:rPr>
          <w:noProof/>
        </w:rPr>
        <w:lastRenderedPageBreak/>
        <w:drawing>
          <wp:inline distT="0" distB="0" distL="0" distR="0" wp14:anchorId="0D1E1876" wp14:editId="15230760">
            <wp:extent cx="5727700" cy="3236595"/>
            <wp:effectExtent l="0" t="0" r="0" b="1905"/>
            <wp:docPr id="1636886967"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A14C870" w14:textId="77777777" w:rsidR="00C163DB" w:rsidRDefault="00C163DB" w:rsidP="00C163DB">
      <w:pPr>
        <w:rPr>
          <w:rFonts w:ascii="Times New Roman" w:hAnsi="Times New Roman"/>
          <w:sz w:val="24"/>
          <w:szCs w:val="24"/>
        </w:rPr>
      </w:pPr>
      <w:r w:rsidRPr="000E1BFC">
        <w:rPr>
          <w:rFonts w:ascii="Times New Roman" w:hAnsi="Times New Roman"/>
          <w:sz w:val="24"/>
          <w:szCs w:val="24"/>
        </w:rPr>
        <w:t>Which transistor had the most consistent downward trend in unit sales?</w:t>
      </w:r>
    </w:p>
    <w:p w14:paraId="7A5A407C"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7368C00B"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49C4E86" w14:textId="77777777" w:rsidR="00C163DB" w:rsidRPr="008C1DFF" w:rsidRDefault="00C163DB" w:rsidP="004B57B8">
      <w:pPr>
        <w:pStyle w:val="ListParagraph"/>
        <w:numPr>
          <w:ilvl w:val="0"/>
          <w:numId w:val="31"/>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4B7D2D24" w14:textId="77777777" w:rsidR="00C163DB" w:rsidRDefault="00C163DB" w:rsidP="004B57B8">
      <w:pPr>
        <w:pStyle w:val="ListParagraph"/>
        <w:numPr>
          <w:ilvl w:val="0"/>
          <w:numId w:val="31"/>
        </w:numPr>
      </w:pPr>
      <w:r w:rsidRPr="008C1DFF">
        <w:rPr>
          <w:rFonts w:ascii="Times New Roman" w:hAnsi="Times New Roman"/>
          <w:sz w:val="24"/>
          <w:szCs w:val="24"/>
        </w:rPr>
        <w:t>TRN04</w:t>
      </w:r>
    </w:p>
    <w:p w14:paraId="1C399C57" w14:textId="77777777" w:rsidR="00C163DB" w:rsidRDefault="00C163DB" w:rsidP="00C163DB">
      <w:pPr>
        <w:spacing w:after="0" w:line="240" w:lineRule="auto"/>
      </w:pPr>
      <w:r>
        <w:br w:type="page"/>
      </w:r>
    </w:p>
    <w:p w14:paraId="692F7C69" w14:textId="26E0CB5E" w:rsidR="00C163DB" w:rsidRDefault="00C163DB" w:rsidP="00C163DB">
      <w:r w:rsidRPr="00C163DB">
        <w:rPr>
          <w:noProof/>
        </w:rPr>
        <w:lastRenderedPageBreak/>
        <w:drawing>
          <wp:inline distT="0" distB="0" distL="0" distR="0" wp14:anchorId="18E6AE8A" wp14:editId="3FCE96C0">
            <wp:extent cx="5727700" cy="3236595"/>
            <wp:effectExtent l="0" t="0" r="0" b="1905"/>
            <wp:docPr id="11973747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DC4BAEF" w14:textId="77777777" w:rsidR="00C163DB" w:rsidRDefault="00C163DB" w:rsidP="00C163DB">
      <w:pPr>
        <w:rPr>
          <w:rFonts w:ascii="Times New Roman" w:hAnsi="Times New Roman"/>
          <w:sz w:val="24"/>
          <w:szCs w:val="24"/>
        </w:rPr>
      </w:pPr>
      <w:r w:rsidRPr="00732F8D">
        <w:rPr>
          <w:rFonts w:ascii="Times New Roman" w:hAnsi="Times New Roman"/>
          <w:sz w:val="24"/>
          <w:szCs w:val="24"/>
        </w:rPr>
        <w:t>Which chip had the greatest one-year decrease in unit sales?</w:t>
      </w:r>
    </w:p>
    <w:p w14:paraId="5F444727"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596A8553"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6689990B" w14:textId="77777777" w:rsidR="00C163DB" w:rsidRPr="008C1DFF" w:rsidRDefault="00C163DB" w:rsidP="004B57B8">
      <w:pPr>
        <w:pStyle w:val="ListParagraph"/>
        <w:numPr>
          <w:ilvl w:val="0"/>
          <w:numId w:val="32"/>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47C1174F" w14:textId="77777777" w:rsidR="00C163DB" w:rsidRDefault="00C163DB" w:rsidP="004B57B8">
      <w:pPr>
        <w:pStyle w:val="ListParagraph"/>
        <w:numPr>
          <w:ilvl w:val="0"/>
          <w:numId w:val="32"/>
        </w:numPr>
      </w:pPr>
      <w:r w:rsidRPr="008C1DFF">
        <w:rPr>
          <w:rFonts w:ascii="Times New Roman" w:hAnsi="Times New Roman"/>
          <w:sz w:val="24"/>
          <w:szCs w:val="24"/>
        </w:rPr>
        <w:t>CHP04</w:t>
      </w:r>
    </w:p>
    <w:p w14:paraId="55A80325" w14:textId="77777777" w:rsidR="00C163DB" w:rsidRDefault="00C163DB" w:rsidP="00C163DB">
      <w:pPr>
        <w:spacing w:after="0" w:line="240" w:lineRule="auto"/>
      </w:pPr>
      <w:r>
        <w:br w:type="page"/>
      </w:r>
    </w:p>
    <w:p w14:paraId="298D8D4A" w14:textId="30690909" w:rsidR="00C163DB" w:rsidRDefault="00C163DB" w:rsidP="00C163DB">
      <w:r w:rsidRPr="00C163DB">
        <w:rPr>
          <w:noProof/>
        </w:rPr>
        <w:lastRenderedPageBreak/>
        <w:drawing>
          <wp:inline distT="0" distB="0" distL="0" distR="0" wp14:anchorId="488C69DF" wp14:editId="099363BD">
            <wp:extent cx="5727700" cy="3236595"/>
            <wp:effectExtent l="0" t="0" r="0" b="1905"/>
            <wp:docPr id="137630777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6722A79" w14:textId="77777777" w:rsidR="00C163DB" w:rsidRDefault="00C163DB" w:rsidP="00C163DB">
      <w:pPr>
        <w:rPr>
          <w:rFonts w:ascii="Times New Roman" w:hAnsi="Times New Roman"/>
          <w:sz w:val="24"/>
          <w:szCs w:val="24"/>
        </w:rPr>
      </w:pPr>
      <w:r>
        <w:rPr>
          <w:rFonts w:ascii="Times New Roman" w:hAnsi="Times New Roman"/>
          <w:sz w:val="24"/>
          <w:szCs w:val="24"/>
        </w:rPr>
        <w:t>In what year were sales of all circuit boards most consistent? Regardless of the answer select 2015.</w:t>
      </w:r>
    </w:p>
    <w:p w14:paraId="54D42E96"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2015</w:t>
      </w:r>
    </w:p>
    <w:p w14:paraId="6B0C0708"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2016</w:t>
      </w:r>
    </w:p>
    <w:p w14:paraId="4776B63E"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2017</w:t>
      </w:r>
    </w:p>
    <w:p w14:paraId="303A376D"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2018</w:t>
      </w:r>
    </w:p>
    <w:p w14:paraId="446D0E57" w14:textId="77777777" w:rsidR="00C163DB" w:rsidRPr="008C1DFF" w:rsidRDefault="00C163DB" w:rsidP="004B57B8">
      <w:pPr>
        <w:pStyle w:val="ListParagraph"/>
        <w:numPr>
          <w:ilvl w:val="0"/>
          <w:numId w:val="33"/>
        </w:numPr>
        <w:autoSpaceDE w:val="0"/>
        <w:autoSpaceDN w:val="0"/>
        <w:adjustRightInd w:val="0"/>
        <w:rPr>
          <w:rFonts w:ascii="Times New Roman" w:hAnsi="Times New Roman"/>
          <w:sz w:val="24"/>
          <w:szCs w:val="24"/>
        </w:rPr>
      </w:pPr>
      <w:r w:rsidRPr="008C1DFF">
        <w:rPr>
          <w:rFonts w:ascii="Times New Roman" w:hAnsi="Times New Roman"/>
          <w:sz w:val="24"/>
          <w:szCs w:val="24"/>
        </w:rPr>
        <w:t>2019</w:t>
      </w:r>
    </w:p>
    <w:p w14:paraId="26CBECDC" w14:textId="77777777" w:rsidR="00C163DB" w:rsidRDefault="00C163DB" w:rsidP="004B57B8">
      <w:pPr>
        <w:pStyle w:val="ListParagraph"/>
        <w:numPr>
          <w:ilvl w:val="0"/>
          <w:numId w:val="33"/>
        </w:numPr>
      </w:pPr>
      <w:r w:rsidRPr="008C1DFF">
        <w:rPr>
          <w:rFonts w:ascii="Times New Roman" w:hAnsi="Times New Roman"/>
          <w:sz w:val="24"/>
          <w:szCs w:val="24"/>
        </w:rPr>
        <w:t>2020</w:t>
      </w:r>
    </w:p>
    <w:p w14:paraId="784A71CF" w14:textId="77777777" w:rsidR="00C163DB" w:rsidRDefault="00C163DB" w:rsidP="00C163DB">
      <w:pPr>
        <w:spacing w:after="0" w:line="240" w:lineRule="auto"/>
      </w:pPr>
      <w:r>
        <w:br w:type="page"/>
      </w:r>
    </w:p>
    <w:p w14:paraId="5AFD13C0" w14:textId="427BF013" w:rsidR="00C163DB" w:rsidRDefault="00C163DB" w:rsidP="00C163DB">
      <w:r w:rsidRPr="00C163DB">
        <w:rPr>
          <w:noProof/>
        </w:rPr>
        <w:lastRenderedPageBreak/>
        <w:drawing>
          <wp:inline distT="0" distB="0" distL="0" distR="0" wp14:anchorId="27B5EC7C" wp14:editId="30C6C97D">
            <wp:extent cx="5727700" cy="3236595"/>
            <wp:effectExtent l="0" t="0" r="0" b="1905"/>
            <wp:docPr id="24382535"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9EB88D6" w14:textId="77777777" w:rsidR="00C163DB" w:rsidRDefault="00C163DB" w:rsidP="00C163DB">
      <w:pPr>
        <w:rPr>
          <w:rFonts w:ascii="Times New Roman" w:hAnsi="Times New Roman"/>
          <w:sz w:val="24"/>
          <w:szCs w:val="24"/>
        </w:rPr>
      </w:pPr>
      <w:r w:rsidRPr="00420E23">
        <w:rPr>
          <w:rFonts w:ascii="Times New Roman" w:hAnsi="Times New Roman"/>
          <w:sz w:val="24"/>
          <w:szCs w:val="24"/>
        </w:rPr>
        <w:t>What is the trend for unit sales of CHP02 between 2016 and 2018?</w:t>
      </w:r>
    </w:p>
    <w:p w14:paraId="1BED5CA6" w14:textId="77777777" w:rsidR="00C163DB" w:rsidRPr="008C1DFF" w:rsidRDefault="00C163DB"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7C081D26" w14:textId="77777777" w:rsidR="00C163DB" w:rsidRPr="008C1DFF" w:rsidRDefault="00C163DB" w:rsidP="004B57B8">
      <w:pPr>
        <w:pStyle w:val="ListParagraph"/>
        <w:numPr>
          <w:ilvl w:val="0"/>
          <w:numId w:val="34"/>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E533AA1" w14:textId="77777777" w:rsidR="00C163DB" w:rsidRDefault="00C163DB" w:rsidP="004B57B8">
      <w:pPr>
        <w:pStyle w:val="ListParagraph"/>
        <w:numPr>
          <w:ilvl w:val="0"/>
          <w:numId w:val="34"/>
        </w:numPr>
      </w:pPr>
      <w:r w:rsidRPr="008C1DFF">
        <w:rPr>
          <w:rFonts w:ascii="Times New Roman" w:hAnsi="Times New Roman"/>
          <w:sz w:val="24"/>
          <w:szCs w:val="24"/>
        </w:rPr>
        <w:t>No clear trend</w:t>
      </w:r>
    </w:p>
    <w:p w14:paraId="39FD2E0C" w14:textId="77777777" w:rsidR="00C163DB" w:rsidRDefault="00C163DB" w:rsidP="00C163DB">
      <w:pPr>
        <w:spacing w:after="0" w:line="240" w:lineRule="auto"/>
      </w:pPr>
      <w:r>
        <w:br w:type="page"/>
      </w:r>
    </w:p>
    <w:p w14:paraId="40DC49FE" w14:textId="2AC77F31" w:rsidR="00C163DB" w:rsidRDefault="00C163DB" w:rsidP="00C163DB">
      <w:r w:rsidRPr="00C163DB">
        <w:rPr>
          <w:noProof/>
        </w:rPr>
        <w:lastRenderedPageBreak/>
        <w:drawing>
          <wp:inline distT="0" distB="0" distL="0" distR="0" wp14:anchorId="426742BB" wp14:editId="314D5E19">
            <wp:extent cx="5727700" cy="3236595"/>
            <wp:effectExtent l="0" t="0" r="0" b="1905"/>
            <wp:docPr id="147991691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E0F61A0" w14:textId="77777777" w:rsidR="00C163DB" w:rsidRDefault="00C163DB" w:rsidP="00C163DB">
      <w:pPr>
        <w:rPr>
          <w:rFonts w:ascii="Times New Roman" w:hAnsi="Times New Roman"/>
          <w:sz w:val="24"/>
          <w:szCs w:val="24"/>
        </w:rPr>
      </w:pPr>
      <w:r w:rsidRPr="00AA1CCA">
        <w:rPr>
          <w:rFonts w:ascii="Times New Roman" w:hAnsi="Times New Roman"/>
          <w:sz w:val="24"/>
          <w:szCs w:val="24"/>
        </w:rPr>
        <w:t>What is the trend for unit sales of CRT02 between 2027 and 2020?</w:t>
      </w:r>
    </w:p>
    <w:p w14:paraId="0F21147D" w14:textId="77777777" w:rsidR="00C163DB" w:rsidRPr="008C1DFF" w:rsidRDefault="00C163DB"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31BBF54" w14:textId="77777777" w:rsidR="00C163DB" w:rsidRPr="008C1DFF" w:rsidRDefault="00C163DB" w:rsidP="004B57B8">
      <w:pPr>
        <w:pStyle w:val="ListParagraph"/>
        <w:numPr>
          <w:ilvl w:val="0"/>
          <w:numId w:val="35"/>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A87AAAB" w14:textId="77777777" w:rsidR="00C163DB" w:rsidRDefault="00C163DB" w:rsidP="004B57B8">
      <w:pPr>
        <w:pStyle w:val="ListParagraph"/>
        <w:numPr>
          <w:ilvl w:val="0"/>
          <w:numId w:val="35"/>
        </w:numPr>
      </w:pPr>
      <w:r w:rsidRPr="008C1DFF">
        <w:rPr>
          <w:rFonts w:ascii="Times New Roman" w:hAnsi="Times New Roman"/>
          <w:sz w:val="24"/>
          <w:szCs w:val="24"/>
        </w:rPr>
        <w:t>No clear trend</w:t>
      </w:r>
    </w:p>
    <w:p w14:paraId="21AB41F5" w14:textId="77777777" w:rsidR="00C163DB" w:rsidRDefault="00C163DB" w:rsidP="00C163DB">
      <w:pPr>
        <w:spacing w:after="0" w:line="240" w:lineRule="auto"/>
      </w:pPr>
      <w:r>
        <w:br w:type="page"/>
      </w:r>
    </w:p>
    <w:p w14:paraId="420E2AB2" w14:textId="5896A753" w:rsidR="00C163DB" w:rsidRDefault="00C163DB" w:rsidP="00C163DB">
      <w:r w:rsidRPr="00C163DB">
        <w:rPr>
          <w:noProof/>
        </w:rPr>
        <w:lastRenderedPageBreak/>
        <w:drawing>
          <wp:inline distT="0" distB="0" distL="0" distR="0" wp14:anchorId="269E0661" wp14:editId="35EA2FC5">
            <wp:extent cx="5727700" cy="3236595"/>
            <wp:effectExtent l="0" t="0" r="0" b="1905"/>
            <wp:docPr id="140997549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3488CE93" w14:textId="77777777" w:rsidR="00C163DB" w:rsidRDefault="00C163DB" w:rsidP="00C163DB">
      <w:pPr>
        <w:rPr>
          <w:rFonts w:ascii="Times New Roman" w:hAnsi="Times New Roman"/>
          <w:sz w:val="24"/>
          <w:szCs w:val="24"/>
        </w:rPr>
      </w:pPr>
      <w:r w:rsidRPr="00F82F25">
        <w:rPr>
          <w:rFonts w:ascii="Times New Roman" w:hAnsi="Times New Roman"/>
          <w:sz w:val="24"/>
          <w:szCs w:val="24"/>
        </w:rPr>
        <w:t>What was the trend for unit sales of chips between 2016 and 2018?</w:t>
      </w:r>
    </w:p>
    <w:p w14:paraId="7F69A40E" w14:textId="77777777" w:rsidR="00C163DB" w:rsidRPr="008C1DFF" w:rsidRDefault="00C163DB"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2C7B84E" w14:textId="77777777" w:rsidR="00C163DB" w:rsidRPr="008C1DFF" w:rsidRDefault="00C163DB" w:rsidP="004B57B8">
      <w:pPr>
        <w:pStyle w:val="ListParagraph"/>
        <w:numPr>
          <w:ilvl w:val="0"/>
          <w:numId w:val="36"/>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12F64E8C" w14:textId="77777777" w:rsidR="00C163DB" w:rsidRDefault="00C163DB" w:rsidP="004B57B8">
      <w:pPr>
        <w:pStyle w:val="ListParagraph"/>
        <w:numPr>
          <w:ilvl w:val="0"/>
          <w:numId w:val="36"/>
        </w:numPr>
      </w:pPr>
      <w:r w:rsidRPr="008C1DFF">
        <w:rPr>
          <w:rFonts w:ascii="Times New Roman" w:hAnsi="Times New Roman"/>
          <w:sz w:val="24"/>
          <w:szCs w:val="24"/>
        </w:rPr>
        <w:t>No clear trend</w:t>
      </w:r>
    </w:p>
    <w:p w14:paraId="0E300BE8" w14:textId="77777777" w:rsidR="00C163DB" w:rsidRDefault="00C163DB" w:rsidP="00C163DB">
      <w:pPr>
        <w:spacing w:after="0" w:line="240" w:lineRule="auto"/>
      </w:pPr>
      <w:r>
        <w:br w:type="page"/>
      </w:r>
    </w:p>
    <w:p w14:paraId="64457BDA" w14:textId="0ADCD79C" w:rsidR="00C163DB" w:rsidRDefault="00C163DB" w:rsidP="00C163DB">
      <w:r w:rsidRPr="00C163DB">
        <w:rPr>
          <w:noProof/>
        </w:rPr>
        <w:lastRenderedPageBreak/>
        <w:drawing>
          <wp:inline distT="0" distB="0" distL="0" distR="0" wp14:anchorId="554822DC" wp14:editId="3281B68E">
            <wp:extent cx="5727700" cy="3236595"/>
            <wp:effectExtent l="0" t="0" r="0" b="1905"/>
            <wp:docPr id="12557489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8AD395A" w14:textId="77777777" w:rsidR="00C163DB" w:rsidRDefault="00C163DB" w:rsidP="00C163DB">
      <w:pPr>
        <w:rPr>
          <w:rFonts w:ascii="Times New Roman" w:hAnsi="Times New Roman"/>
          <w:sz w:val="24"/>
          <w:szCs w:val="24"/>
        </w:rPr>
      </w:pPr>
      <w:r w:rsidRPr="0029552B">
        <w:rPr>
          <w:rFonts w:ascii="Times New Roman" w:hAnsi="Times New Roman"/>
          <w:sz w:val="24"/>
          <w:szCs w:val="24"/>
        </w:rPr>
        <w:t>Which transistor had the most consistent upward trend in unit sales?</w:t>
      </w:r>
    </w:p>
    <w:p w14:paraId="087E25C3"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6A7B6B2D"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BCB862D" w14:textId="77777777" w:rsidR="00C163DB" w:rsidRPr="008C1DFF" w:rsidRDefault="00C163DB" w:rsidP="004B57B8">
      <w:pPr>
        <w:pStyle w:val="ListParagraph"/>
        <w:numPr>
          <w:ilvl w:val="0"/>
          <w:numId w:val="37"/>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69E7243E" w14:textId="77777777" w:rsidR="00C163DB" w:rsidRDefault="00C163DB" w:rsidP="004B57B8">
      <w:pPr>
        <w:pStyle w:val="ListParagraph"/>
        <w:numPr>
          <w:ilvl w:val="0"/>
          <w:numId w:val="37"/>
        </w:numPr>
      </w:pPr>
      <w:r w:rsidRPr="008C1DFF">
        <w:rPr>
          <w:rFonts w:ascii="Times New Roman" w:hAnsi="Times New Roman"/>
          <w:sz w:val="24"/>
          <w:szCs w:val="24"/>
        </w:rPr>
        <w:t>TRN04</w:t>
      </w:r>
    </w:p>
    <w:p w14:paraId="63664BB1" w14:textId="77777777" w:rsidR="00C163DB" w:rsidRDefault="00C163DB" w:rsidP="00C163DB">
      <w:pPr>
        <w:spacing w:after="0" w:line="240" w:lineRule="auto"/>
      </w:pPr>
      <w:r>
        <w:br w:type="page"/>
      </w:r>
    </w:p>
    <w:p w14:paraId="6672B817" w14:textId="395A8FE7" w:rsidR="00C163DB" w:rsidRDefault="00C163DB" w:rsidP="00C163DB">
      <w:r w:rsidRPr="00C163DB">
        <w:rPr>
          <w:noProof/>
        </w:rPr>
        <w:lastRenderedPageBreak/>
        <w:drawing>
          <wp:inline distT="0" distB="0" distL="0" distR="0" wp14:anchorId="624F7445" wp14:editId="4E1A4A75">
            <wp:extent cx="5727700" cy="3236595"/>
            <wp:effectExtent l="0" t="0" r="0" b="1905"/>
            <wp:docPr id="19553397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A0D2EAF" w14:textId="77777777" w:rsidR="00C163DB" w:rsidRDefault="00C163DB" w:rsidP="00C163DB">
      <w:pPr>
        <w:rPr>
          <w:rFonts w:ascii="Times New Roman" w:hAnsi="Times New Roman"/>
          <w:sz w:val="24"/>
          <w:szCs w:val="24"/>
        </w:rPr>
      </w:pPr>
      <w:r w:rsidRPr="00585D21">
        <w:rPr>
          <w:rFonts w:ascii="Times New Roman" w:hAnsi="Times New Roman"/>
          <w:sz w:val="24"/>
          <w:szCs w:val="24"/>
        </w:rPr>
        <w:t>What was the trend for unit sales of transistors between 2016 and 2019?</w:t>
      </w:r>
    </w:p>
    <w:p w14:paraId="46C4D1BB" w14:textId="77777777" w:rsidR="00C163DB" w:rsidRPr="008C1DFF" w:rsidRDefault="00C163DB"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07AECAD4" w14:textId="77777777" w:rsidR="00C163DB" w:rsidRPr="008C1DFF" w:rsidRDefault="00C163DB" w:rsidP="004B57B8">
      <w:pPr>
        <w:pStyle w:val="ListParagraph"/>
        <w:numPr>
          <w:ilvl w:val="0"/>
          <w:numId w:val="38"/>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57A7DCF6" w14:textId="77777777" w:rsidR="00C163DB" w:rsidRDefault="00C163DB" w:rsidP="004B57B8">
      <w:pPr>
        <w:pStyle w:val="ListParagraph"/>
        <w:numPr>
          <w:ilvl w:val="0"/>
          <w:numId w:val="38"/>
        </w:numPr>
      </w:pPr>
      <w:r w:rsidRPr="008C1DFF">
        <w:rPr>
          <w:rFonts w:ascii="Times New Roman" w:hAnsi="Times New Roman"/>
          <w:sz w:val="24"/>
          <w:szCs w:val="24"/>
        </w:rPr>
        <w:t>No clear trend</w:t>
      </w:r>
    </w:p>
    <w:p w14:paraId="5DD4C12D" w14:textId="77777777" w:rsidR="00C163DB" w:rsidRDefault="00C163DB" w:rsidP="00C163DB">
      <w:pPr>
        <w:spacing w:after="0" w:line="240" w:lineRule="auto"/>
      </w:pPr>
      <w:r>
        <w:br w:type="page"/>
      </w:r>
    </w:p>
    <w:p w14:paraId="4603C632" w14:textId="6B685972" w:rsidR="00C163DB" w:rsidRDefault="00C163DB" w:rsidP="00C163DB">
      <w:r w:rsidRPr="00C163DB">
        <w:rPr>
          <w:noProof/>
        </w:rPr>
        <w:lastRenderedPageBreak/>
        <w:drawing>
          <wp:inline distT="0" distB="0" distL="0" distR="0" wp14:anchorId="1D3C5A22" wp14:editId="2BA65CAF">
            <wp:extent cx="5727700" cy="3236595"/>
            <wp:effectExtent l="0" t="0" r="0" b="1905"/>
            <wp:docPr id="1049011954"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9D746C1" w14:textId="77777777" w:rsidR="00C163DB" w:rsidRDefault="00C163DB" w:rsidP="00C163DB">
      <w:pPr>
        <w:rPr>
          <w:rFonts w:ascii="Times New Roman" w:hAnsi="Times New Roman"/>
          <w:sz w:val="24"/>
          <w:szCs w:val="24"/>
        </w:rPr>
      </w:pPr>
      <w:r w:rsidRPr="002143AD">
        <w:rPr>
          <w:rFonts w:ascii="Times New Roman" w:hAnsi="Times New Roman"/>
          <w:sz w:val="24"/>
          <w:szCs w:val="24"/>
        </w:rPr>
        <w:t>What is the trend for unit s</w:t>
      </w:r>
      <w:r>
        <w:rPr>
          <w:rFonts w:ascii="Times New Roman" w:hAnsi="Times New Roman"/>
          <w:sz w:val="24"/>
          <w:szCs w:val="24"/>
        </w:rPr>
        <w:t>al</w:t>
      </w:r>
      <w:r w:rsidRPr="002143AD">
        <w:rPr>
          <w:rFonts w:ascii="Times New Roman" w:hAnsi="Times New Roman"/>
          <w:sz w:val="24"/>
          <w:szCs w:val="24"/>
        </w:rPr>
        <w:t>es of CHP03 between 2015 and 2017?</w:t>
      </w:r>
    </w:p>
    <w:p w14:paraId="72C224BD" w14:textId="77777777" w:rsidR="00C163DB" w:rsidRPr="008C1DFF" w:rsidRDefault="00C163DB"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1D086391" w14:textId="77777777" w:rsidR="00C163DB" w:rsidRPr="008C1DFF" w:rsidRDefault="00C163DB" w:rsidP="004B57B8">
      <w:pPr>
        <w:pStyle w:val="ListParagraph"/>
        <w:numPr>
          <w:ilvl w:val="0"/>
          <w:numId w:val="39"/>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65E083B8" w14:textId="77777777" w:rsidR="00C163DB" w:rsidRDefault="00C163DB" w:rsidP="004B57B8">
      <w:pPr>
        <w:pStyle w:val="ListParagraph"/>
        <w:numPr>
          <w:ilvl w:val="0"/>
          <w:numId w:val="39"/>
        </w:numPr>
      </w:pPr>
      <w:r w:rsidRPr="008C1DFF">
        <w:rPr>
          <w:rFonts w:ascii="Times New Roman" w:hAnsi="Times New Roman"/>
          <w:sz w:val="24"/>
          <w:szCs w:val="24"/>
        </w:rPr>
        <w:t>No clear trend</w:t>
      </w:r>
    </w:p>
    <w:p w14:paraId="712A2612" w14:textId="77777777" w:rsidR="00C163DB" w:rsidRDefault="00C163DB" w:rsidP="00C163DB">
      <w:pPr>
        <w:spacing w:after="0" w:line="240" w:lineRule="auto"/>
      </w:pPr>
      <w:r>
        <w:br w:type="page"/>
      </w:r>
    </w:p>
    <w:p w14:paraId="790386E2" w14:textId="7E69112C" w:rsidR="00C163DB" w:rsidRDefault="00C163DB" w:rsidP="00C163DB">
      <w:r w:rsidRPr="00C163DB">
        <w:rPr>
          <w:noProof/>
        </w:rPr>
        <w:lastRenderedPageBreak/>
        <w:drawing>
          <wp:inline distT="0" distB="0" distL="0" distR="0" wp14:anchorId="1FC4B514" wp14:editId="6E664379">
            <wp:extent cx="5727700" cy="3236595"/>
            <wp:effectExtent l="0" t="0" r="0" b="1905"/>
            <wp:docPr id="464631021"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75A802B" w14:textId="77777777" w:rsidR="00C163DB" w:rsidRDefault="00C163DB" w:rsidP="00C163DB">
      <w:pPr>
        <w:rPr>
          <w:rFonts w:ascii="Times New Roman" w:hAnsi="Times New Roman"/>
          <w:sz w:val="24"/>
          <w:szCs w:val="24"/>
        </w:rPr>
      </w:pPr>
      <w:r w:rsidRPr="007E370C">
        <w:rPr>
          <w:rFonts w:ascii="Times New Roman" w:hAnsi="Times New Roman"/>
          <w:sz w:val="24"/>
          <w:szCs w:val="24"/>
        </w:rPr>
        <w:t>Which chip had the most consistent downward trend in unit sales?</w:t>
      </w:r>
    </w:p>
    <w:p w14:paraId="05F3B30A"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CHP01</w:t>
      </w:r>
    </w:p>
    <w:p w14:paraId="712829B2"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CHP02</w:t>
      </w:r>
    </w:p>
    <w:p w14:paraId="2CD4922B" w14:textId="77777777" w:rsidR="00C163DB" w:rsidRPr="008C1DFF" w:rsidRDefault="00C163DB" w:rsidP="004B57B8">
      <w:pPr>
        <w:pStyle w:val="ListParagraph"/>
        <w:numPr>
          <w:ilvl w:val="0"/>
          <w:numId w:val="40"/>
        </w:numPr>
        <w:autoSpaceDE w:val="0"/>
        <w:autoSpaceDN w:val="0"/>
        <w:adjustRightInd w:val="0"/>
        <w:rPr>
          <w:rFonts w:ascii="Times New Roman" w:hAnsi="Times New Roman"/>
          <w:sz w:val="24"/>
          <w:szCs w:val="24"/>
        </w:rPr>
      </w:pPr>
      <w:r w:rsidRPr="008C1DFF">
        <w:rPr>
          <w:rFonts w:ascii="Times New Roman" w:hAnsi="Times New Roman"/>
          <w:sz w:val="24"/>
          <w:szCs w:val="24"/>
        </w:rPr>
        <w:t>CHP03</w:t>
      </w:r>
    </w:p>
    <w:p w14:paraId="71F842E0" w14:textId="77777777" w:rsidR="00C163DB" w:rsidRDefault="00C163DB" w:rsidP="004B57B8">
      <w:pPr>
        <w:pStyle w:val="ListParagraph"/>
        <w:numPr>
          <w:ilvl w:val="0"/>
          <w:numId w:val="40"/>
        </w:numPr>
      </w:pPr>
      <w:r w:rsidRPr="008C1DFF">
        <w:rPr>
          <w:rFonts w:ascii="Times New Roman" w:hAnsi="Times New Roman"/>
          <w:sz w:val="24"/>
          <w:szCs w:val="24"/>
        </w:rPr>
        <w:t>CHP04</w:t>
      </w:r>
    </w:p>
    <w:p w14:paraId="5C2A819C" w14:textId="77777777" w:rsidR="00C163DB" w:rsidRDefault="00C163DB" w:rsidP="00C163DB">
      <w:pPr>
        <w:spacing w:after="0" w:line="240" w:lineRule="auto"/>
      </w:pPr>
      <w:r>
        <w:br w:type="page"/>
      </w:r>
    </w:p>
    <w:p w14:paraId="65BB2FA3" w14:textId="3D7DDF18" w:rsidR="00C163DB" w:rsidRDefault="00C163DB" w:rsidP="00C163DB">
      <w:r w:rsidRPr="00C163DB">
        <w:rPr>
          <w:noProof/>
        </w:rPr>
        <w:lastRenderedPageBreak/>
        <w:drawing>
          <wp:inline distT="0" distB="0" distL="0" distR="0" wp14:anchorId="20E47D94" wp14:editId="5C7CD2A7">
            <wp:extent cx="5727700" cy="3236595"/>
            <wp:effectExtent l="0" t="0" r="0" b="1905"/>
            <wp:docPr id="160014558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91F649E" w14:textId="77777777" w:rsidR="00C163DB" w:rsidRDefault="00C163DB" w:rsidP="00C163DB">
      <w:pPr>
        <w:rPr>
          <w:rFonts w:ascii="Times New Roman" w:hAnsi="Times New Roman"/>
          <w:sz w:val="24"/>
          <w:szCs w:val="24"/>
        </w:rPr>
      </w:pPr>
      <w:r w:rsidRPr="00F82F25">
        <w:rPr>
          <w:rFonts w:ascii="Times New Roman" w:hAnsi="Times New Roman"/>
          <w:sz w:val="24"/>
          <w:szCs w:val="24"/>
        </w:rPr>
        <w:t>What was the trend for unit sales of circuit boards between 2016 and 2018?</w:t>
      </w:r>
    </w:p>
    <w:p w14:paraId="2463EA86" w14:textId="77777777" w:rsidR="00C163DB" w:rsidRPr="008C1DFF" w:rsidRDefault="00C163DB"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828EA74" w14:textId="77777777" w:rsidR="00C163DB" w:rsidRPr="008C1DFF" w:rsidRDefault="00C163DB" w:rsidP="004B57B8">
      <w:pPr>
        <w:pStyle w:val="ListParagraph"/>
        <w:numPr>
          <w:ilvl w:val="0"/>
          <w:numId w:val="41"/>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4B71A77" w14:textId="77777777" w:rsidR="00C163DB" w:rsidRDefault="00C163DB" w:rsidP="004B57B8">
      <w:pPr>
        <w:pStyle w:val="ListParagraph"/>
        <w:numPr>
          <w:ilvl w:val="0"/>
          <w:numId w:val="41"/>
        </w:numPr>
      </w:pPr>
      <w:r w:rsidRPr="008C1DFF">
        <w:rPr>
          <w:rFonts w:ascii="Times New Roman" w:hAnsi="Times New Roman"/>
          <w:sz w:val="24"/>
          <w:szCs w:val="24"/>
        </w:rPr>
        <w:t>No clear trend</w:t>
      </w:r>
    </w:p>
    <w:p w14:paraId="3F7F1528" w14:textId="77777777" w:rsidR="00C163DB" w:rsidRDefault="00C163DB" w:rsidP="00C163DB">
      <w:pPr>
        <w:spacing w:after="0" w:line="240" w:lineRule="auto"/>
      </w:pPr>
      <w:r>
        <w:br w:type="page"/>
      </w:r>
    </w:p>
    <w:p w14:paraId="095B75C7" w14:textId="0DEAC3D6" w:rsidR="00C163DB" w:rsidRDefault="00C163DB" w:rsidP="00C163DB">
      <w:r w:rsidRPr="00C163DB">
        <w:rPr>
          <w:noProof/>
        </w:rPr>
        <w:lastRenderedPageBreak/>
        <w:drawing>
          <wp:inline distT="0" distB="0" distL="0" distR="0" wp14:anchorId="0267A48A" wp14:editId="17E7F1D0">
            <wp:extent cx="5727700" cy="3236595"/>
            <wp:effectExtent l="0" t="0" r="0" b="1905"/>
            <wp:docPr id="442132862"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4C20965" w14:textId="77777777" w:rsidR="00C163DB" w:rsidRDefault="00C163DB" w:rsidP="00C163DB">
      <w:pPr>
        <w:rPr>
          <w:rFonts w:ascii="Times New Roman" w:hAnsi="Times New Roman"/>
          <w:sz w:val="24"/>
          <w:szCs w:val="24"/>
        </w:rPr>
      </w:pPr>
      <w:r w:rsidRPr="000E1BFC">
        <w:rPr>
          <w:rFonts w:ascii="Times New Roman" w:hAnsi="Times New Roman"/>
          <w:sz w:val="24"/>
          <w:szCs w:val="24"/>
        </w:rPr>
        <w:t>Which transistor had the single largest one-year increase in unit sales?</w:t>
      </w:r>
    </w:p>
    <w:p w14:paraId="72EF20B6"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TRN01</w:t>
      </w:r>
    </w:p>
    <w:p w14:paraId="5AC6C8B9"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TRN02</w:t>
      </w:r>
    </w:p>
    <w:p w14:paraId="170F3C8C" w14:textId="77777777" w:rsidR="00C163DB" w:rsidRPr="008C1DFF" w:rsidRDefault="00C163DB" w:rsidP="004B57B8">
      <w:pPr>
        <w:pStyle w:val="ListParagraph"/>
        <w:numPr>
          <w:ilvl w:val="0"/>
          <w:numId w:val="42"/>
        </w:numPr>
        <w:autoSpaceDE w:val="0"/>
        <w:autoSpaceDN w:val="0"/>
        <w:adjustRightInd w:val="0"/>
        <w:rPr>
          <w:rFonts w:ascii="Times New Roman" w:hAnsi="Times New Roman"/>
          <w:sz w:val="24"/>
          <w:szCs w:val="24"/>
        </w:rPr>
      </w:pPr>
      <w:r w:rsidRPr="008C1DFF">
        <w:rPr>
          <w:rFonts w:ascii="Times New Roman" w:hAnsi="Times New Roman"/>
          <w:sz w:val="24"/>
          <w:szCs w:val="24"/>
        </w:rPr>
        <w:t>TRN03</w:t>
      </w:r>
    </w:p>
    <w:p w14:paraId="3E928A72" w14:textId="77777777" w:rsidR="00C163DB" w:rsidRDefault="00C163DB" w:rsidP="004B57B8">
      <w:pPr>
        <w:pStyle w:val="ListParagraph"/>
        <w:numPr>
          <w:ilvl w:val="0"/>
          <w:numId w:val="42"/>
        </w:numPr>
      </w:pPr>
      <w:r w:rsidRPr="008C1DFF">
        <w:rPr>
          <w:rFonts w:ascii="Times New Roman" w:hAnsi="Times New Roman"/>
          <w:sz w:val="24"/>
          <w:szCs w:val="24"/>
        </w:rPr>
        <w:t>TRN04</w:t>
      </w:r>
    </w:p>
    <w:p w14:paraId="16D60B1D" w14:textId="77777777" w:rsidR="00C163DB" w:rsidRDefault="00C163DB" w:rsidP="00C163DB">
      <w:pPr>
        <w:spacing w:after="0" w:line="240" w:lineRule="auto"/>
      </w:pPr>
      <w:r>
        <w:br w:type="page"/>
      </w:r>
    </w:p>
    <w:p w14:paraId="2C7506E4" w14:textId="52435DB6" w:rsidR="00C163DB" w:rsidRDefault="00C163DB" w:rsidP="00C163DB">
      <w:r w:rsidRPr="00C163DB">
        <w:rPr>
          <w:noProof/>
        </w:rPr>
        <w:lastRenderedPageBreak/>
        <w:drawing>
          <wp:inline distT="0" distB="0" distL="0" distR="0" wp14:anchorId="7D6EFA7C" wp14:editId="7EB17085">
            <wp:extent cx="5727700" cy="3236595"/>
            <wp:effectExtent l="0" t="0" r="0" b="1905"/>
            <wp:docPr id="1741616243"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20962AE0" w14:textId="77777777" w:rsidR="00C163DB" w:rsidRDefault="00C163DB" w:rsidP="00C163DB">
      <w:pPr>
        <w:rPr>
          <w:rFonts w:ascii="Times New Roman" w:hAnsi="Times New Roman"/>
          <w:sz w:val="24"/>
          <w:szCs w:val="24"/>
        </w:rPr>
      </w:pPr>
      <w:r w:rsidRPr="00770242">
        <w:rPr>
          <w:rFonts w:ascii="Times New Roman" w:hAnsi="Times New Roman"/>
          <w:sz w:val="24"/>
          <w:szCs w:val="24"/>
        </w:rPr>
        <w:t>What is the trend for total sales?</w:t>
      </w:r>
    </w:p>
    <w:p w14:paraId="3BF7A93E" w14:textId="77777777" w:rsidR="00C163DB" w:rsidRPr="008C1DFF" w:rsidRDefault="00C163DB"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Upward</w:t>
      </w:r>
    </w:p>
    <w:p w14:paraId="27248F82" w14:textId="77777777" w:rsidR="00C163DB" w:rsidRPr="008C1DFF" w:rsidRDefault="00C163DB" w:rsidP="004B57B8">
      <w:pPr>
        <w:pStyle w:val="ListParagraph"/>
        <w:numPr>
          <w:ilvl w:val="0"/>
          <w:numId w:val="43"/>
        </w:numPr>
        <w:autoSpaceDE w:val="0"/>
        <w:autoSpaceDN w:val="0"/>
        <w:adjustRightInd w:val="0"/>
        <w:rPr>
          <w:rFonts w:ascii="Times New Roman" w:hAnsi="Times New Roman"/>
          <w:sz w:val="24"/>
          <w:szCs w:val="24"/>
        </w:rPr>
      </w:pPr>
      <w:r w:rsidRPr="008C1DFF">
        <w:rPr>
          <w:rFonts w:ascii="Times New Roman" w:hAnsi="Times New Roman"/>
          <w:sz w:val="24"/>
          <w:szCs w:val="24"/>
        </w:rPr>
        <w:t>Downward</w:t>
      </w:r>
    </w:p>
    <w:p w14:paraId="40A23BDA" w14:textId="77777777" w:rsidR="00C163DB" w:rsidRDefault="00C163DB" w:rsidP="004B57B8">
      <w:pPr>
        <w:pStyle w:val="ListParagraph"/>
        <w:numPr>
          <w:ilvl w:val="0"/>
          <w:numId w:val="43"/>
        </w:numPr>
      </w:pPr>
      <w:r w:rsidRPr="008C1DFF">
        <w:rPr>
          <w:rFonts w:ascii="Times New Roman" w:hAnsi="Times New Roman"/>
          <w:sz w:val="24"/>
          <w:szCs w:val="24"/>
        </w:rPr>
        <w:t>No clear trend</w:t>
      </w:r>
    </w:p>
    <w:p w14:paraId="2ADEFAEE" w14:textId="77777777" w:rsidR="00C163DB" w:rsidRDefault="00C163DB" w:rsidP="00C163DB">
      <w:pPr>
        <w:spacing w:after="0" w:line="240" w:lineRule="auto"/>
      </w:pPr>
      <w:r>
        <w:br w:type="page"/>
      </w:r>
    </w:p>
    <w:p w14:paraId="474D430B" w14:textId="5FBA451A" w:rsidR="00C163DB" w:rsidRDefault="00C163DB" w:rsidP="00C163DB">
      <w:r w:rsidRPr="00C163DB">
        <w:rPr>
          <w:noProof/>
        </w:rPr>
        <w:lastRenderedPageBreak/>
        <w:drawing>
          <wp:inline distT="0" distB="0" distL="0" distR="0" wp14:anchorId="07F9CE7D" wp14:editId="584B7D3E">
            <wp:extent cx="5727700" cy="3236595"/>
            <wp:effectExtent l="0" t="0" r="0" b="1905"/>
            <wp:docPr id="585795089"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7A11DAE1" w14:textId="77777777" w:rsidR="00C163DB" w:rsidRPr="00AF5FE7" w:rsidRDefault="00C163DB" w:rsidP="00C163DB">
      <w:pPr>
        <w:autoSpaceDE w:val="0"/>
        <w:autoSpaceDN w:val="0"/>
        <w:adjustRightInd w:val="0"/>
        <w:contextualSpacing/>
        <w:rPr>
          <w:rFonts w:ascii="Times New Roman" w:hAnsi="Times New Roman"/>
          <w:sz w:val="24"/>
          <w:szCs w:val="24"/>
        </w:rPr>
      </w:pPr>
      <w:r w:rsidRPr="00B6538B">
        <w:rPr>
          <w:rFonts w:ascii="Times New Roman" w:hAnsi="Times New Roman"/>
          <w:sz w:val="24"/>
          <w:szCs w:val="24"/>
        </w:rPr>
        <w:t>Which transistor had the largest one-year decline in unit sales</w:t>
      </w:r>
      <w:r>
        <w:rPr>
          <w:rFonts w:ascii="Times New Roman" w:hAnsi="Times New Roman"/>
          <w:sz w:val="24"/>
          <w:szCs w:val="24"/>
        </w:rPr>
        <w:t>?</w:t>
      </w:r>
    </w:p>
    <w:p w14:paraId="1A06DA6F"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TRN01</w:t>
      </w:r>
    </w:p>
    <w:p w14:paraId="13F68EFF"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TRN02</w:t>
      </w:r>
    </w:p>
    <w:p w14:paraId="74D888BA" w14:textId="77777777" w:rsidR="00C163DB" w:rsidRPr="00C163DB" w:rsidRDefault="00C163DB" w:rsidP="004B57B8">
      <w:pPr>
        <w:pStyle w:val="ListParagraph"/>
        <w:numPr>
          <w:ilvl w:val="0"/>
          <w:numId w:val="44"/>
        </w:numPr>
        <w:autoSpaceDE w:val="0"/>
        <w:autoSpaceDN w:val="0"/>
        <w:adjustRightInd w:val="0"/>
        <w:rPr>
          <w:rFonts w:ascii="Times New Roman" w:hAnsi="Times New Roman"/>
          <w:sz w:val="24"/>
          <w:szCs w:val="24"/>
        </w:rPr>
      </w:pPr>
      <w:r w:rsidRPr="00C163DB">
        <w:rPr>
          <w:rFonts w:ascii="Times New Roman" w:hAnsi="Times New Roman"/>
          <w:sz w:val="24"/>
          <w:szCs w:val="24"/>
        </w:rPr>
        <w:t>TRN03</w:t>
      </w:r>
    </w:p>
    <w:p w14:paraId="32023B56" w14:textId="77777777" w:rsidR="00C163DB" w:rsidRDefault="00C163DB" w:rsidP="004B57B8">
      <w:pPr>
        <w:pStyle w:val="ListParagraph"/>
        <w:numPr>
          <w:ilvl w:val="0"/>
          <w:numId w:val="44"/>
        </w:numPr>
      </w:pPr>
      <w:r w:rsidRPr="00C163DB">
        <w:rPr>
          <w:rFonts w:ascii="Times New Roman" w:hAnsi="Times New Roman"/>
          <w:sz w:val="24"/>
          <w:szCs w:val="24"/>
        </w:rPr>
        <w:t>TRN04</w:t>
      </w:r>
    </w:p>
    <w:p w14:paraId="1AAB1E26" w14:textId="77777777" w:rsidR="00C163DB" w:rsidRDefault="00C163DB" w:rsidP="00C163DB">
      <w:pPr>
        <w:spacing w:after="0" w:line="240" w:lineRule="auto"/>
      </w:pPr>
      <w:r>
        <w:br w:type="page"/>
      </w:r>
    </w:p>
    <w:p w14:paraId="31B04B5B" w14:textId="108CD21C" w:rsidR="00C163DB" w:rsidRDefault="00C163DB" w:rsidP="00C163DB">
      <w:r w:rsidRPr="00C163DB">
        <w:rPr>
          <w:noProof/>
        </w:rPr>
        <w:lastRenderedPageBreak/>
        <w:drawing>
          <wp:inline distT="0" distB="0" distL="0" distR="0" wp14:anchorId="056541C9" wp14:editId="0B2DE06E">
            <wp:extent cx="5727700" cy="3236595"/>
            <wp:effectExtent l="0" t="0" r="0" b="1905"/>
            <wp:docPr id="16860521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5347BAB3" w14:textId="77777777" w:rsidR="00C163DB" w:rsidRDefault="00C163DB" w:rsidP="00C163DB">
      <w:pPr>
        <w:rPr>
          <w:rFonts w:ascii="Times New Roman" w:hAnsi="Times New Roman"/>
          <w:sz w:val="24"/>
          <w:szCs w:val="24"/>
        </w:rPr>
      </w:pPr>
      <w:r w:rsidRPr="00914CE5">
        <w:rPr>
          <w:rFonts w:ascii="Times New Roman" w:hAnsi="Times New Roman"/>
          <w:sz w:val="24"/>
          <w:szCs w:val="24"/>
        </w:rPr>
        <w:t>Which circuit board had the most consistent trend in unit sales?</w:t>
      </w:r>
    </w:p>
    <w:p w14:paraId="01D23A4D"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9134435"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732C93D9" w14:textId="77777777" w:rsidR="00C163DB" w:rsidRPr="00C163DB" w:rsidRDefault="00C163DB" w:rsidP="004B57B8">
      <w:pPr>
        <w:pStyle w:val="ListParagraph"/>
        <w:numPr>
          <w:ilvl w:val="0"/>
          <w:numId w:val="45"/>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1030E080" w14:textId="77777777" w:rsidR="00C163DB" w:rsidRDefault="00C163DB" w:rsidP="004B57B8">
      <w:pPr>
        <w:pStyle w:val="ListParagraph"/>
        <w:numPr>
          <w:ilvl w:val="0"/>
          <w:numId w:val="45"/>
        </w:numPr>
      </w:pPr>
      <w:r w:rsidRPr="00C163DB">
        <w:rPr>
          <w:rFonts w:ascii="Times New Roman" w:hAnsi="Times New Roman"/>
          <w:sz w:val="24"/>
          <w:szCs w:val="24"/>
        </w:rPr>
        <w:t>CRT04</w:t>
      </w:r>
    </w:p>
    <w:p w14:paraId="3E213AEF" w14:textId="77777777" w:rsidR="00C163DB" w:rsidRDefault="00C163DB" w:rsidP="00C163DB">
      <w:pPr>
        <w:spacing w:after="0" w:line="240" w:lineRule="auto"/>
      </w:pPr>
      <w:r>
        <w:br w:type="page"/>
      </w:r>
    </w:p>
    <w:p w14:paraId="1BDEB1A7" w14:textId="0D5BE147" w:rsidR="00C163DB" w:rsidRDefault="00C163DB" w:rsidP="00C163DB">
      <w:r w:rsidRPr="00C163DB">
        <w:rPr>
          <w:noProof/>
        </w:rPr>
        <w:lastRenderedPageBreak/>
        <w:drawing>
          <wp:inline distT="0" distB="0" distL="0" distR="0" wp14:anchorId="18DE28A7" wp14:editId="1EE656E4">
            <wp:extent cx="5727700" cy="3236595"/>
            <wp:effectExtent l="0" t="0" r="0" b="1905"/>
            <wp:docPr id="58164653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49520A71" w14:textId="77777777" w:rsidR="00C163DB" w:rsidRDefault="00C163DB" w:rsidP="00C163DB">
      <w:pPr>
        <w:rPr>
          <w:rFonts w:ascii="Times New Roman" w:hAnsi="Times New Roman"/>
          <w:sz w:val="24"/>
          <w:szCs w:val="24"/>
        </w:rPr>
      </w:pPr>
      <w:r w:rsidRPr="00AF5FE7">
        <w:rPr>
          <w:rFonts w:ascii="Times New Roman" w:hAnsi="Times New Roman"/>
          <w:sz w:val="24"/>
          <w:szCs w:val="24"/>
        </w:rPr>
        <w:t>Which circuit board had the greatest one-year decrease in unit sales?</w:t>
      </w:r>
    </w:p>
    <w:p w14:paraId="6B67626C"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CRT01</w:t>
      </w:r>
    </w:p>
    <w:p w14:paraId="7837AD1C"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CRT02</w:t>
      </w:r>
    </w:p>
    <w:p w14:paraId="0AF91053" w14:textId="77777777" w:rsidR="00C163DB" w:rsidRPr="00C163DB" w:rsidRDefault="00C163DB" w:rsidP="004B57B8">
      <w:pPr>
        <w:pStyle w:val="ListParagraph"/>
        <w:numPr>
          <w:ilvl w:val="0"/>
          <w:numId w:val="46"/>
        </w:numPr>
        <w:autoSpaceDE w:val="0"/>
        <w:autoSpaceDN w:val="0"/>
        <w:adjustRightInd w:val="0"/>
        <w:rPr>
          <w:rFonts w:ascii="Times New Roman" w:hAnsi="Times New Roman"/>
          <w:sz w:val="24"/>
          <w:szCs w:val="24"/>
        </w:rPr>
      </w:pPr>
      <w:r w:rsidRPr="00C163DB">
        <w:rPr>
          <w:rFonts w:ascii="Times New Roman" w:hAnsi="Times New Roman"/>
          <w:sz w:val="24"/>
          <w:szCs w:val="24"/>
        </w:rPr>
        <w:t>CRT03</w:t>
      </w:r>
    </w:p>
    <w:p w14:paraId="0FF3EB17" w14:textId="77777777" w:rsidR="00C163DB" w:rsidRDefault="00C163DB" w:rsidP="004B57B8">
      <w:pPr>
        <w:pStyle w:val="ListParagraph"/>
        <w:numPr>
          <w:ilvl w:val="0"/>
          <w:numId w:val="46"/>
        </w:numPr>
      </w:pPr>
      <w:r w:rsidRPr="00C163DB">
        <w:rPr>
          <w:rFonts w:ascii="Times New Roman" w:hAnsi="Times New Roman"/>
          <w:sz w:val="24"/>
          <w:szCs w:val="24"/>
        </w:rPr>
        <w:t>CRT04</w:t>
      </w:r>
    </w:p>
    <w:p w14:paraId="1B8E87E8" w14:textId="77777777" w:rsidR="00C163DB" w:rsidRDefault="00C163DB" w:rsidP="00C163DB">
      <w:pPr>
        <w:spacing w:after="0" w:line="240" w:lineRule="auto"/>
      </w:pPr>
      <w:r>
        <w:br w:type="page"/>
      </w:r>
    </w:p>
    <w:p w14:paraId="46008BC0" w14:textId="519B625E" w:rsidR="00C163DB" w:rsidRDefault="008E256C" w:rsidP="00C163DB">
      <w:r w:rsidRPr="00C163DB">
        <w:rPr>
          <w:noProof/>
        </w:rPr>
        <w:lastRenderedPageBreak/>
        <w:drawing>
          <wp:inline distT="0" distB="0" distL="0" distR="0" wp14:anchorId="51197E26" wp14:editId="1A2BC4AB">
            <wp:extent cx="5727700" cy="3236595"/>
            <wp:effectExtent l="0" t="0" r="0" b="1905"/>
            <wp:docPr id="1794170390"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1DFE0EA2" w14:textId="77777777" w:rsidR="00C163DB" w:rsidRDefault="00C163DB" w:rsidP="00C163DB">
      <w:pPr>
        <w:rPr>
          <w:rFonts w:ascii="Times New Roman" w:hAnsi="Times New Roman"/>
          <w:sz w:val="24"/>
          <w:szCs w:val="24"/>
        </w:rPr>
      </w:pPr>
      <w:r w:rsidRPr="000E1BFC">
        <w:rPr>
          <w:rFonts w:ascii="Times New Roman" w:hAnsi="Times New Roman"/>
          <w:sz w:val="24"/>
          <w:szCs w:val="24"/>
        </w:rPr>
        <w:t>Between 2015 and 2017 what was the trend for unit sales of TRN04?</w:t>
      </w:r>
    </w:p>
    <w:p w14:paraId="36841413"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Upward</w:t>
      </w:r>
    </w:p>
    <w:p w14:paraId="0402F1BA" w14:textId="77777777" w:rsidR="00C163DB" w:rsidRPr="00C163DB" w:rsidRDefault="00C163DB" w:rsidP="004B57B8">
      <w:pPr>
        <w:pStyle w:val="ListParagraph"/>
        <w:numPr>
          <w:ilvl w:val="0"/>
          <w:numId w:val="47"/>
        </w:numPr>
        <w:autoSpaceDE w:val="0"/>
        <w:autoSpaceDN w:val="0"/>
        <w:adjustRightInd w:val="0"/>
        <w:rPr>
          <w:rFonts w:ascii="Times New Roman" w:hAnsi="Times New Roman"/>
          <w:sz w:val="24"/>
          <w:szCs w:val="24"/>
        </w:rPr>
      </w:pPr>
      <w:r w:rsidRPr="00C163DB">
        <w:rPr>
          <w:rFonts w:ascii="Times New Roman" w:hAnsi="Times New Roman"/>
          <w:sz w:val="24"/>
          <w:szCs w:val="24"/>
        </w:rPr>
        <w:t>Downward</w:t>
      </w:r>
    </w:p>
    <w:p w14:paraId="0000115D" w14:textId="77777777" w:rsidR="00C163DB" w:rsidRDefault="00C163DB" w:rsidP="004B57B8">
      <w:pPr>
        <w:pStyle w:val="ListParagraph"/>
        <w:numPr>
          <w:ilvl w:val="0"/>
          <w:numId w:val="47"/>
        </w:numPr>
      </w:pPr>
      <w:r w:rsidRPr="00C163DB">
        <w:rPr>
          <w:rFonts w:ascii="Times New Roman" w:hAnsi="Times New Roman"/>
          <w:sz w:val="24"/>
          <w:szCs w:val="24"/>
        </w:rPr>
        <w:t>No clear trend</w:t>
      </w:r>
    </w:p>
    <w:p w14:paraId="1DA6D762" w14:textId="77777777" w:rsidR="00C163DB" w:rsidRDefault="00C163DB" w:rsidP="00C163DB">
      <w:pPr>
        <w:spacing w:after="0" w:line="240" w:lineRule="auto"/>
      </w:pPr>
      <w:r>
        <w:br w:type="page"/>
      </w:r>
    </w:p>
    <w:p w14:paraId="24A17FBB" w14:textId="41C31B1F" w:rsidR="00C163DB" w:rsidRDefault="008E256C" w:rsidP="00C163DB">
      <w:r w:rsidRPr="00C163DB">
        <w:rPr>
          <w:noProof/>
        </w:rPr>
        <w:lastRenderedPageBreak/>
        <w:drawing>
          <wp:inline distT="0" distB="0" distL="0" distR="0" wp14:anchorId="74F45E35" wp14:editId="735D6750">
            <wp:extent cx="5727700" cy="3236595"/>
            <wp:effectExtent l="0" t="0" r="0" b="1905"/>
            <wp:docPr id="317449866"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0872" name="Picture 1" descr="A graph of sales and sales&#10;&#10;Description automatically generated with medium confidence"/>
                    <pic:cNvPicPr/>
                  </pic:nvPicPr>
                  <pic:blipFill>
                    <a:blip r:embed="rId41"/>
                    <a:stretch>
                      <a:fillRect/>
                    </a:stretch>
                  </pic:blipFill>
                  <pic:spPr>
                    <a:xfrm>
                      <a:off x="0" y="0"/>
                      <a:ext cx="5727700" cy="3236595"/>
                    </a:xfrm>
                    <a:prstGeom prst="rect">
                      <a:avLst/>
                    </a:prstGeom>
                  </pic:spPr>
                </pic:pic>
              </a:graphicData>
            </a:graphic>
          </wp:inline>
        </w:drawing>
      </w:r>
    </w:p>
    <w:p w14:paraId="62ADE1E1" w14:textId="77777777" w:rsidR="00C163DB" w:rsidRPr="00AD444A" w:rsidRDefault="00C163DB" w:rsidP="00C163DB">
      <w:pPr>
        <w:autoSpaceDE w:val="0"/>
        <w:autoSpaceDN w:val="0"/>
        <w:adjustRightInd w:val="0"/>
        <w:contextualSpacing/>
        <w:rPr>
          <w:rFonts w:ascii="Times New Roman" w:hAnsi="Times New Roman"/>
          <w:sz w:val="24"/>
          <w:szCs w:val="24"/>
        </w:rPr>
      </w:pPr>
      <w:r w:rsidRPr="00AD444A">
        <w:rPr>
          <w:rFonts w:ascii="Times New Roman" w:hAnsi="Times New Roman"/>
          <w:sz w:val="24"/>
          <w:szCs w:val="24"/>
        </w:rPr>
        <w:t>Which chip had the greatest one-year increase in unit sales?</w:t>
      </w:r>
    </w:p>
    <w:p w14:paraId="43BF5060"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CHP01</w:t>
      </w:r>
    </w:p>
    <w:p w14:paraId="1D7B5256"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CHP02</w:t>
      </w:r>
    </w:p>
    <w:p w14:paraId="1F127075" w14:textId="77777777" w:rsidR="00C163DB" w:rsidRPr="00C163DB" w:rsidRDefault="00C163DB" w:rsidP="004B57B8">
      <w:pPr>
        <w:pStyle w:val="ListParagraph"/>
        <w:numPr>
          <w:ilvl w:val="0"/>
          <w:numId w:val="48"/>
        </w:numPr>
        <w:autoSpaceDE w:val="0"/>
        <w:autoSpaceDN w:val="0"/>
        <w:adjustRightInd w:val="0"/>
        <w:rPr>
          <w:rFonts w:ascii="Times New Roman" w:hAnsi="Times New Roman"/>
          <w:sz w:val="24"/>
          <w:szCs w:val="24"/>
        </w:rPr>
      </w:pPr>
      <w:r w:rsidRPr="00C163DB">
        <w:rPr>
          <w:rFonts w:ascii="Times New Roman" w:hAnsi="Times New Roman"/>
          <w:sz w:val="24"/>
          <w:szCs w:val="24"/>
        </w:rPr>
        <w:t>CHP03</w:t>
      </w:r>
    </w:p>
    <w:p w14:paraId="2170E95C" w14:textId="77777777" w:rsidR="00C163DB" w:rsidRPr="00C163DB" w:rsidRDefault="00C163DB" w:rsidP="004B57B8">
      <w:pPr>
        <w:pStyle w:val="ListParagraph"/>
        <w:numPr>
          <w:ilvl w:val="0"/>
          <w:numId w:val="48"/>
        </w:numPr>
      </w:pPr>
      <w:r w:rsidRPr="00C163DB">
        <w:rPr>
          <w:rFonts w:ascii="Times New Roman" w:hAnsi="Times New Roman"/>
          <w:sz w:val="24"/>
          <w:szCs w:val="24"/>
        </w:rPr>
        <w:t>CHP04</w:t>
      </w:r>
    </w:p>
    <w:p w14:paraId="02032906" w14:textId="77777777" w:rsidR="00C163DB" w:rsidRDefault="00C163DB" w:rsidP="00C163DB">
      <w:pPr>
        <w:pStyle w:val="ListParagraph"/>
      </w:pPr>
    </w:p>
    <w:p w14:paraId="01A0B92C" w14:textId="14579CAA" w:rsidR="00021D2C" w:rsidRDefault="00021D2C">
      <w:pPr>
        <w:spacing w:after="0" w:line="240" w:lineRule="auto"/>
      </w:pPr>
      <w:r>
        <w:br w:type="page"/>
      </w:r>
    </w:p>
    <w:p w14:paraId="0021E3E1" w14:textId="0742AB4E" w:rsidR="008E1B57" w:rsidRDefault="000E2054" w:rsidP="00021D2C">
      <w:pPr>
        <w:spacing w:after="0" w:line="240" w:lineRule="auto"/>
        <w:jc w:val="center"/>
        <w:rPr>
          <w:sz w:val="40"/>
          <w:szCs w:val="40"/>
        </w:rPr>
      </w:pPr>
      <w:r>
        <w:rPr>
          <w:sz w:val="40"/>
          <w:szCs w:val="40"/>
        </w:rPr>
        <w:lastRenderedPageBreak/>
        <w:t>Part C</w:t>
      </w:r>
      <w:r w:rsidR="0008226D">
        <w:rPr>
          <w:sz w:val="40"/>
          <w:szCs w:val="40"/>
        </w:rPr>
        <w:t xml:space="preserve"> [all participants]</w:t>
      </w:r>
    </w:p>
    <w:p w14:paraId="447B1000" w14:textId="77777777" w:rsidR="00021D2C" w:rsidRDefault="00021D2C" w:rsidP="00021D2C">
      <w:pPr>
        <w:spacing w:after="0" w:line="240" w:lineRule="auto"/>
        <w:jc w:val="center"/>
        <w:rPr>
          <w:sz w:val="40"/>
          <w:szCs w:val="40"/>
        </w:rPr>
      </w:pPr>
    </w:p>
    <w:p w14:paraId="670A4870" w14:textId="308D2545" w:rsidR="00021D2C" w:rsidRDefault="00021D2C" w:rsidP="00021D2C">
      <w:pPr>
        <w:spacing w:after="0" w:line="240" w:lineRule="auto"/>
        <w:rPr>
          <w:rFonts w:ascii="Times New Roman" w:hAnsi="Times New Roman"/>
          <w:sz w:val="24"/>
          <w:szCs w:val="24"/>
        </w:rPr>
      </w:pPr>
      <w:r w:rsidRPr="00E31BB5">
        <w:rPr>
          <w:rFonts w:ascii="Times New Roman" w:hAnsi="Times New Roman"/>
          <w:sz w:val="24"/>
          <w:szCs w:val="24"/>
        </w:rPr>
        <w:t>Thank you for completing this portion of the survey. You will now be asked some questions about you</w:t>
      </w:r>
      <w:r>
        <w:rPr>
          <w:rFonts w:ascii="Times New Roman" w:hAnsi="Times New Roman"/>
          <w:sz w:val="24"/>
          <w:szCs w:val="24"/>
        </w:rPr>
        <w:t>r</w:t>
      </w:r>
      <w:r w:rsidRPr="00E31BB5">
        <w:rPr>
          <w:rFonts w:ascii="Times New Roman" w:hAnsi="Times New Roman"/>
          <w:sz w:val="24"/>
          <w:szCs w:val="24"/>
        </w:rPr>
        <w:t xml:space="preserve"> experience. This section is not timed; please consider your answers carefully.</w:t>
      </w:r>
      <w:r>
        <w:rPr>
          <w:rFonts w:ascii="Times New Roman" w:hAnsi="Times New Roman"/>
          <w:sz w:val="24"/>
          <w:szCs w:val="24"/>
        </w:rPr>
        <w:t xml:space="preserve"> </w:t>
      </w:r>
    </w:p>
    <w:p w14:paraId="6094D428" w14:textId="77777777" w:rsidR="00021D2C" w:rsidRDefault="00021D2C" w:rsidP="00021D2C">
      <w:pPr>
        <w:spacing w:after="0" w:line="240" w:lineRule="auto"/>
        <w:rPr>
          <w:rFonts w:ascii="Times New Roman" w:hAnsi="Times New Roman"/>
          <w:sz w:val="24"/>
          <w:szCs w:val="24"/>
        </w:rPr>
      </w:pPr>
    </w:p>
    <w:p w14:paraId="4484D73F" w14:textId="77777777" w:rsidR="007B420C" w:rsidRDefault="007B420C" w:rsidP="00021D2C">
      <w:pPr>
        <w:spacing w:after="0" w:line="240" w:lineRule="auto"/>
        <w:rPr>
          <w:rFonts w:ascii="Times New Roman" w:hAnsi="Times New Roman"/>
          <w:sz w:val="24"/>
          <w:szCs w:val="24"/>
        </w:rPr>
      </w:pPr>
    </w:p>
    <w:p w14:paraId="2D782AAC" w14:textId="4414FC48" w:rsidR="00021D2C" w:rsidRDefault="0064311E">
      <w:pPr>
        <w:spacing w:after="0" w:line="240" w:lineRule="auto"/>
        <w:rPr>
          <w:rFonts w:ascii="Times New Roman" w:hAnsi="Times New Roman"/>
          <w:sz w:val="24"/>
          <w:szCs w:val="24"/>
        </w:rPr>
      </w:pPr>
      <w:r w:rsidRPr="0064311E">
        <w:rPr>
          <w:rFonts w:ascii="Times New Roman" w:hAnsi="Times New Roman"/>
          <w:noProof/>
          <w:sz w:val="24"/>
          <w:szCs w:val="24"/>
        </w:rPr>
        <w:lastRenderedPageBreak/>
        <w:drawing>
          <wp:inline distT="0" distB="0" distL="0" distR="0" wp14:anchorId="7E4D49CB" wp14:editId="1A7787E1">
            <wp:extent cx="5880100" cy="7617402"/>
            <wp:effectExtent l="0" t="0" r="0" b="3175"/>
            <wp:docPr id="1086197931"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7931" name="Picture 1" descr="A paper with text on it&#10;&#10;Description automatically generated"/>
                    <pic:cNvPicPr/>
                  </pic:nvPicPr>
                  <pic:blipFill>
                    <a:blip r:embed="rId42"/>
                    <a:stretch>
                      <a:fillRect/>
                    </a:stretch>
                  </pic:blipFill>
                  <pic:spPr>
                    <a:xfrm>
                      <a:off x="0" y="0"/>
                      <a:ext cx="5915371" cy="7663094"/>
                    </a:xfrm>
                    <a:prstGeom prst="rect">
                      <a:avLst/>
                    </a:prstGeom>
                  </pic:spPr>
                </pic:pic>
              </a:graphicData>
            </a:graphic>
          </wp:inline>
        </w:drawing>
      </w:r>
    </w:p>
    <w:p w14:paraId="79E92EDB" w14:textId="77777777" w:rsidR="00021D2C" w:rsidRPr="00021D2C" w:rsidRDefault="00021D2C" w:rsidP="00021D2C">
      <w:pPr>
        <w:spacing w:after="0" w:line="240" w:lineRule="auto"/>
      </w:pPr>
    </w:p>
    <w:p w14:paraId="2949BBBD" w14:textId="77777777" w:rsidR="008E1B57" w:rsidRDefault="008E1B57" w:rsidP="0069180A"/>
    <w:p w14:paraId="747CD73C" w14:textId="59233661" w:rsidR="004429A6" w:rsidRDefault="004429A6">
      <w:pPr>
        <w:spacing w:after="0" w:line="240" w:lineRule="auto"/>
      </w:pPr>
      <w:r>
        <w:br w:type="page"/>
      </w:r>
    </w:p>
    <w:p w14:paraId="3284EA89" w14:textId="357CA174" w:rsidR="004429A6" w:rsidRPr="00E82BE0" w:rsidRDefault="004429A6" w:rsidP="00E82BE0">
      <w:pPr>
        <w:spacing w:after="0" w:line="240" w:lineRule="auto"/>
        <w:jc w:val="center"/>
        <w:rPr>
          <w:sz w:val="40"/>
          <w:szCs w:val="40"/>
        </w:rPr>
      </w:pPr>
      <w:r>
        <w:rPr>
          <w:sz w:val="40"/>
          <w:szCs w:val="40"/>
        </w:rPr>
        <w:lastRenderedPageBreak/>
        <w:t>Demographics</w:t>
      </w:r>
    </w:p>
    <w:p w14:paraId="799F360A" w14:textId="7F4D7469" w:rsidR="004429A6" w:rsidRDefault="004429A6" w:rsidP="004429A6">
      <w:pPr>
        <w:spacing w:after="0" w:line="240" w:lineRule="auto"/>
        <w:jc w:val="center"/>
      </w:pPr>
    </w:p>
    <w:p w14:paraId="5D4BF8C8" w14:textId="28789DE1" w:rsidR="004429A6" w:rsidRDefault="00E82BE0" w:rsidP="00E82BE0">
      <w:pPr>
        <w:spacing w:after="0" w:line="240" w:lineRule="auto"/>
      </w:pPr>
      <w:r>
        <w:t xml:space="preserve">Almost finished! Please respond to the demographic questions below </w:t>
      </w:r>
      <w:proofErr w:type="gramStart"/>
      <w:r>
        <w:t>in order to</w:t>
      </w:r>
      <w:proofErr w:type="gramEnd"/>
      <w:r>
        <w:t xml:space="preserve"> complete the survey.</w:t>
      </w:r>
    </w:p>
    <w:p w14:paraId="558CC6D9" w14:textId="77777777" w:rsidR="00E82BE0" w:rsidRDefault="00E82BE0" w:rsidP="00E82BE0">
      <w:pPr>
        <w:spacing w:after="0" w:line="240" w:lineRule="auto"/>
      </w:pPr>
    </w:p>
    <w:p w14:paraId="0C537CC0" w14:textId="17B5F1A1" w:rsidR="00E82BE0" w:rsidRDefault="00E82BE0" w:rsidP="00E82BE0">
      <w:pPr>
        <w:spacing w:after="0" w:line="240" w:lineRule="auto"/>
      </w:pPr>
      <w:r>
        <w:t>What is your age?</w:t>
      </w:r>
    </w:p>
    <w:p w14:paraId="3163561B" w14:textId="1D3F5D09" w:rsidR="00E82BE0" w:rsidRDefault="00E82BE0" w:rsidP="00E82BE0">
      <w:pPr>
        <w:spacing w:after="0" w:line="240" w:lineRule="auto"/>
      </w:pPr>
      <w:r>
        <w:rPr>
          <w:noProof/>
          <w14:ligatures w14:val="standardContextual"/>
        </w:rPr>
        <mc:AlternateContent>
          <mc:Choice Requires="wps">
            <w:drawing>
              <wp:anchor distT="0" distB="0" distL="114300" distR="114300" simplePos="0" relativeHeight="251660288" behindDoc="0" locked="0" layoutInCell="1" allowOverlap="1" wp14:anchorId="22E0D5BF" wp14:editId="0ED7A714">
                <wp:simplePos x="0" y="0"/>
                <wp:positionH relativeFrom="column">
                  <wp:posOffset>25400</wp:posOffset>
                </wp:positionH>
                <wp:positionV relativeFrom="paragraph">
                  <wp:posOffset>149648</wp:posOffset>
                </wp:positionV>
                <wp:extent cx="1168400" cy="254000"/>
                <wp:effectExtent l="0" t="0" r="12700" b="12700"/>
                <wp:wrapNone/>
                <wp:docPr id="1021926811" name="Text Box 1"/>
                <wp:cNvGraphicFramePr/>
                <a:graphic xmlns:a="http://schemas.openxmlformats.org/drawingml/2006/main">
                  <a:graphicData uri="http://schemas.microsoft.com/office/word/2010/wordprocessingShape">
                    <wps:wsp>
                      <wps:cNvSpPr txBox="1"/>
                      <wps:spPr>
                        <a:xfrm>
                          <a:off x="0" y="0"/>
                          <a:ext cx="1168400" cy="254000"/>
                        </a:xfrm>
                        <a:prstGeom prst="rect">
                          <a:avLst/>
                        </a:prstGeom>
                        <a:solidFill>
                          <a:schemeClr val="lt1"/>
                        </a:solidFill>
                        <a:ln w="6350">
                          <a:solidFill>
                            <a:prstClr val="black"/>
                          </a:solidFill>
                        </a:ln>
                      </wps:spPr>
                      <wps:txbx>
                        <w:txbxContent>
                          <w:p w14:paraId="0F42A8A2" w14:textId="77777777" w:rsidR="00E82BE0" w:rsidRDefault="00E82B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E0D5BF" id="_x0000_t202" coordsize="21600,21600" o:spt="202" path="m,l,21600r21600,l21600,xe">
                <v:stroke joinstyle="miter"/>
                <v:path gradientshapeok="t" o:connecttype="rect"/>
              </v:shapetype>
              <v:shape id="Text Box 1" o:spid="_x0000_s1026" type="#_x0000_t202" style="position:absolute;margin-left:2pt;margin-top:11.8pt;width:92pt;height:20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" fillcolor="white [3201]" strokeweight=".5pt">
                <v:textbox>
                  <w:txbxContent>
                    <w:p w14:paraId="0F42A8A2" w14:textId="77777777" w:rsidR="00E82BE0" w:rsidRDefault="00E82BE0"/>
                  </w:txbxContent>
                </v:textbox>
              </v:shape>
            </w:pict>
          </mc:Fallback>
        </mc:AlternateContent>
      </w:r>
    </w:p>
    <w:p w14:paraId="39B7E97F" w14:textId="77777777" w:rsidR="00E82BE0" w:rsidRDefault="00E82BE0" w:rsidP="00E82BE0">
      <w:pPr>
        <w:spacing w:after="0" w:line="240" w:lineRule="auto"/>
      </w:pPr>
    </w:p>
    <w:p w14:paraId="3A4531F1" w14:textId="77777777" w:rsidR="00E82BE0" w:rsidRDefault="00E82BE0" w:rsidP="00E82BE0">
      <w:pPr>
        <w:spacing w:after="0" w:line="240" w:lineRule="auto"/>
      </w:pPr>
    </w:p>
    <w:p w14:paraId="23BA0865" w14:textId="54FF1C98" w:rsidR="00E82BE0" w:rsidRDefault="00E82BE0" w:rsidP="00E82BE0">
      <w:pPr>
        <w:spacing w:after="0" w:line="240" w:lineRule="auto"/>
      </w:pPr>
      <w:r>
        <w:t>What is your highest level of education?</w:t>
      </w:r>
    </w:p>
    <w:p w14:paraId="49FF5B5E" w14:textId="77777777" w:rsidR="00E82BE0" w:rsidRDefault="00E82BE0" w:rsidP="00E82BE0">
      <w:pPr>
        <w:spacing w:after="0" w:line="240" w:lineRule="auto"/>
      </w:pPr>
    </w:p>
    <w:p w14:paraId="38C7C237" w14:textId="2C827B6D" w:rsidR="00E82BE0" w:rsidRDefault="00E82BE0" w:rsidP="004B57B8">
      <w:pPr>
        <w:pStyle w:val="ListParagraph"/>
        <w:numPr>
          <w:ilvl w:val="0"/>
          <w:numId w:val="50"/>
        </w:numPr>
        <w:spacing w:after="0" w:line="240" w:lineRule="auto"/>
      </w:pPr>
      <w:r>
        <w:t>Some High School</w:t>
      </w:r>
    </w:p>
    <w:p w14:paraId="3A43FA16" w14:textId="7AAE3DF7" w:rsidR="00E82BE0" w:rsidRDefault="00E82BE0" w:rsidP="004B57B8">
      <w:pPr>
        <w:pStyle w:val="ListParagraph"/>
        <w:numPr>
          <w:ilvl w:val="0"/>
          <w:numId w:val="50"/>
        </w:numPr>
        <w:spacing w:after="0" w:line="240" w:lineRule="auto"/>
      </w:pPr>
      <w:r>
        <w:t>High School Diploma</w:t>
      </w:r>
    </w:p>
    <w:p w14:paraId="6381C91A" w14:textId="332020A9" w:rsidR="00E82BE0" w:rsidRDefault="00E82BE0" w:rsidP="004B57B8">
      <w:pPr>
        <w:pStyle w:val="ListParagraph"/>
        <w:numPr>
          <w:ilvl w:val="0"/>
          <w:numId w:val="50"/>
        </w:numPr>
        <w:spacing w:after="0" w:line="240" w:lineRule="auto"/>
      </w:pPr>
      <w:r>
        <w:t>Some College</w:t>
      </w:r>
    </w:p>
    <w:p w14:paraId="5D9B128E" w14:textId="0FDAC101" w:rsidR="00E82BE0" w:rsidRDefault="00E82BE0" w:rsidP="004B57B8">
      <w:pPr>
        <w:pStyle w:val="ListParagraph"/>
        <w:numPr>
          <w:ilvl w:val="0"/>
          <w:numId w:val="50"/>
        </w:numPr>
        <w:spacing w:after="0" w:line="240" w:lineRule="auto"/>
      </w:pPr>
      <w:r>
        <w:t>Associates/2-year Degree</w:t>
      </w:r>
    </w:p>
    <w:p w14:paraId="4AADF7DF" w14:textId="044ED3B8" w:rsidR="00E82BE0" w:rsidRDefault="00E82BE0" w:rsidP="004B57B8">
      <w:pPr>
        <w:pStyle w:val="ListParagraph"/>
        <w:numPr>
          <w:ilvl w:val="0"/>
          <w:numId w:val="50"/>
        </w:numPr>
        <w:spacing w:after="0" w:line="240" w:lineRule="auto"/>
      </w:pPr>
      <w:r>
        <w:t>College Diploma</w:t>
      </w:r>
    </w:p>
    <w:p w14:paraId="74F14723" w14:textId="3EB500C2" w:rsidR="00E82BE0" w:rsidRDefault="00E82BE0" w:rsidP="004B57B8">
      <w:pPr>
        <w:pStyle w:val="ListParagraph"/>
        <w:numPr>
          <w:ilvl w:val="0"/>
          <w:numId w:val="50"/>
        </w:numPr>
        <w:spacing w:after="0" w:line="240" w:lineRule="auto"/>
      </w:pPr>
      <w:r>
        <w:t>Higher Degree</w:t>
      </w:r>
    </w:p>
    <w:p w14:paraId="10C62219" w14:textId="77777777" w:rsidR="00E82BE0" w:rsidRDefault="00E82BE0" w:rsidP="00E82BE0">
      <w:pPr>
        <w:spacing w:after="0" w:line="240" w:lineRule="auto"/>
      </w:pPr>
    </w:p>
    <w:p w14:paraId="07040664" w14:textId="64F65EC6" w:rsidR="00E82BE0" w:rsidRDefault="00E82BE0" w:rsidP="00E82BE0">
      <w:pPr>
        <w:spacing w:after="0" w:line="240" w:lineRule="auto"/>
      </w:pPr>
      <w:r>
        <w:t>How many years of work experience do you have?</w:t>
      </w:r>
    </w:p>
    <w:p w14:paraId="189FE328" w14:textId="77777777" w:rsidR="00E82BE0" w:rsidRDefault="00E82BE0" w:rsidP="00E82BE0">
      <w:pPr>
        <w:spacing w:after="0" w:line="240" w:lineRule="auto"/>
      </w:pPr>
    </w:p>
    <w:p w14:paraId="77973E8A" w14:textId="4E659D82" w:rsidR="00E82BE0" w:rsidRDefault="00E82BE0" w:rsidP="004B57B8">
      <w:pPr>
        <w:pStyle w:val="ListParagraph"/>
        <w:numPr>
          <w:ilvl w:val="0"/>
          <w:numId w:val="51"/>
        </w:numPr>
        <w:spacing w:after="0" w:line="240" w:lineRule="auto"/>
      </w:pPr>
      <w:r>
        <w:t>None</w:t>
      </w:r>
    </w:p>
    <w:p w14:paraId="7A456B04" w14:textId="3E774848" w:rsidR="00E82BE0" w:rsidRDefault="00E82BE0" w:rsidP="004B57B8">
      <w:pPr>
        <w:pStyle w:val="ListParagraph"/>
        <w:numPr>
          <w:ilvl w:val="0"/>
          <w:numId w:val="51"/>
        </w:numPr>
        <w:spacing w:after="0" w:line="240" w:lineRule="auto"/>
      </w:pPr>
      <w:r>
        <w:t>0-2 years</w:t>
      </w:r>
    </w:p>
    <w:p w14:paraId="47A8745F" w14:textId="749A3F0A" w:rsidR="00E82BE0" w:rsidRDefault="00E82BE0" w:rsidP="004B57B8">
      <w:pPr>
        <w:pStyle w:val="ListParagraph"/>
        <w:numPr>
          <w:ilvl w:val="0"/>
          <w:numId w:val="51"/>
        </w:numPr>
        <w:spacing w:after="0" w:line="240" w:lineRule="auto"/>
      </w:pPr>
      <w:r>
        <w:t>2-5 years</w:t>
      </w:r>
    </w:p>
    <w:p w14:paraId="01D300FC" w14:textId="3C38BC3A" w:rsidR="00E82BE0" w:rsidRDefault="00E82BE0" w:rsidP="004B57B8">
      <w:pPr>
        <w:pStyle w:val="ListParagraph"/>
        <w:numPr>
          <w:ilvl w:val="0"/>
          <w:numId w:val="51"/>
        </w:numPr>
        <w:spacing w:after="0" w:line="240" w:lineRule="auto"/>
      </w:pPr>
      <w:r>
        <w:t>More than 5 years</w:t>
      </w:r>
    </w:p>
    <w:p w14:paraId="1415B779" w14:textId="77777777" w:rsidR="00E82BE0" w:rsidRDefault="00E82BE0" w:rsidP="00E82BE0">
      <w:pPr>
        <w:spacing w:after="0" w:line="240" w:lineRule="auto"/>
      </w:pPr>
    </w:p>
    <w:p w14:paraId="3EB0EB28" w14:textId="503580A2" w:rsidR="00E82BE0" w:rsidRDefault="00E82BE0" w:rsidP="00E82BE0">
      <w:pPr>
        <w:spacing w:after="0" w:line="240" w:lineRule="auto"/>
      </w:pPr>
      <w:r>
        <w:t>How many years of management experience do you have?</w:t>
      </w:r>
    </w:p>
    <w:p w14:paraId="74BD0E45" w14:textId="77777777" w:rsidR="00E82BE0" w:rsidRDefault="00E82BE0" w:rsidP="00E82BE0">
      <w:pPr>
        <w:spacing w:after="0" w:line="240" w:lineRule="auto"/>
      </w:pPr>
    </w:p>
    <w:p w14:paraId="16DD2644" w14:textId="75536583" w:rsidR="00E82BE0" w:rsidRDefault="00E82BE0" w:rsidP="004B57B8">
      <w:pPr>
        <w:pStyle w:val="ListParagraph"/>
        <w:numPr>
          <w:ilvl w:val="0"/>
          <w:numId w:val="52"/>
        </w:numPr>
        <w:spacing w:after="0" w:line="240" w:lineRule="auto"/>
      </w:pPr>
      <w:r>
        <w:t>None</w:t>
      </w:r>
    </w:p>
    <w:p w14:paraId="58BAAA22" w14:textId="3FB8446A" w:rsidR="00E82BE0" w:rsidRDefault="00E82BE0" w:rsidP="004B57B8">
      <w:pPr>
        <w:pStyle w:val="ListParagraph"/>
        <w:numPr>
          <w:ilvl w:val="0"/>
          <w:numId w:val="52"/>
        </w:numPr>
        <w:spacing w:after="0" w:line="240" w:lineRule="auto"/>
      </w:pPr>
      <w:r>
        <w:t>0-1year</w:t>
      </w:r>
    </w:p>
    <w:p w14:paraId="046E0DDD" w14:textId="7B952F4D" w:rsidR="00E82BE0" w:rsidRDefault="00E82BE0" w:rsidP="004B57B8">
      <w:pPr>
        <w:pStyle w:val="ListParagraph"/>
        <w:numPr>
          <w:ilvl w:val="0"/>
          <w:numId w:val="52"/>
        </w:numPr>
        <w:spacing w:after="0" w:line="240" w:lineRule="auto"/>
      </w:pPr>
      <w:r>
        <w:t>1-3 years</w:t>
      </w:r>
    </w:p>
    <w:p w14:paraId="5576ABB3" w14:textId="2FBCBFB4" w:rsidR="00E82BE0" w:rsidRDefault="00E82BE0" w:rsidP="004B57B8">
      <w:pPr>
        <w:pStyle w:val="ListParagraph"/>
        <w:numPr>
          <w:ilvl w:val="0"/>
          <w:numId w:val="52"/>
        </w:numPr>
        <w:spacing w:after="0" w:line="240" w:lineRule="auto"/>
      </w:pPr>
      <w:r>
        <w:t>3 years or more</w:t>
      </w:r>
    </w:p>
    <w:p w14:paraId="345CA667" w14:textId="77777777" w:rsidR="00E82BE0" w:rsidRDefault="00E82BE0" w:rsidP="00E82BE0">
      <w:pPr>
        <w:spacing w:after="0" w:line="240" w:lineRule="auto"/>
      </w:pPr>
    </w:p>
    <w:p w14:paraId="455CB58C" w14:textId="4B40249A" w:rsidR="00E82BE0" w:rsidRDefault="00E82BE0" w:rsidP="00E82BE0">
      <w:pPr>
        <w:spacing w:after="0" w:line="240" w:lineRule="auto"/>
      </w:pPr>
      <w:r>
        <w:t>Which best describes your employment sector?</w:t>
      </w:r>
    </w:p>
    <w:p w14:paraId="1AC051E4" w14:textId="77777777" w:rsidR="00E82BE0" w:rsidRDefault="00E82BE0" w:rsidP="00E82BE0">
      <w:pPr>
        <w:spacing w:after="0" w:line="240" w:lineRule="auto"/>
      </w:pPr>
    </w:p>
    <w:p w14:paraId="5B4487FD" w14:textId="7E2A45BE" w:rsidR="00E82BE0" w:rsidRDefault="00E82BE0" w:rsidP="004B57B8">
      <w:pPr>
        <w:pStyle w:val="ListParagraph"/>
        <w:numPr>
          <w:ilvl w:val="0"/>
          <w:numId w:val="53"/>
        </w:numPr>
        <w:spacing w:after="0" w:line="240" w:lineRule="auto"/>
      </w:pPr>
      <w:r>
        <w:t>Agriculture, Food and Natural Resources</w:t>
      </w:r>
    </w:p>
    <w:p w14:paraId="5DBF8187" w14:textId="678E8EF4" w:rsidR="00E82BE0" w:rsidRDefault="00E82BE0" w:rsidP="004B57B8">
      <w:pPr>
        <w:pStyle w:val="ListParagraph"/>
        <w:numPr>
          <w:ilvl w:val="0"/>
          <w:numId w:val="53"/>
        </w:numPr>
        <w:spacing w:after="0" w:line="240" w:lineRule="auto"/>
      </w:pPr>
      <w:r>
        <w:t>Architecture and Construction</w:t>
      </w:r>
    </w:p>
    <w:p w14:paraId="534A0C91" w14:textId="6A51B78F" w:rsidR="00E82BE0" w:rsidRDefault="00E82BE0" w:rsidP="004B57B8">
      <w:pPr>
        <w:pStyle w:val="ListParagraph"/>
        <w:numPr>
          <w:ilvl w:val="0"/>
          <w:numId w:val="53"/>
        </w:numPr>
        <w:spacing w:after="0" w:line="240" w:lineRule="auto"/>
      </w:pPr>
      <w:r>
        <w:t>Arts</w:t>
      </w:r>
    </w:p>
    <w:p w14:paraId="682F85BA" w14:textId="3D336DB2" w:rsidR="00E82BE0" w:rsidRDefault="00E82BE0" w:rsidP="004B57B8">
      <w:pPr>
        <w:pStyle w:val="ListParagraph"/>
        <w:numPr>
          <w:ilvl w:val="0"/>
          <w:numId w:val="53"/>
        </w:numPr>
        <w:spacing w:after="0" w:line="240" w:lineRule="auto"/>
      </w:pPr>
      <w:r>
        <w:t>Business Management and Administration</w:t>
      </w:r>
    </w:p>
    <w:p w14:paraId="4D8302DF" w14:textId="23728B23" w:rsidR="00E82BE0" w:rsidRDefault="00E82BE0" w:rsidP="004B57B8">
      <w:pPr>
        <w:pStyle w:val="ListParagraph"/>
        <w:numPr>
          <w:ilvl w:val="0"/>
          <w:numId w:val="53"/>
        </w:numPr>
        <w:spacing w:after="0" w:line="240" w:lineRule="auto"/>
      </w:pPr>
      <w:r>
        <w:t>Education and Training</w:t>
      </w:r>
    </w:p>
    <w:p w14:paraId="3A31FB80" w14:textId="2AA5A00D" w:rsidR="00E82BE0" w:rsidRDefault="00E82BE0" w:rsidP="004B57B8">
      <w:pPr>
        <w:pStyle w:val="ListParagraph"/>
        <w:numPr>
          <w:ilvl w:val="0"/>
          <w:numId w:val="53"/>
        </w:numPr>
        <w:spacing w:after="0" w:line="240" w:lineRule="auto"/>
      </w:pPr>
      <w:r>
        <w:t>Finance</w:t>
      </w:r>
    </w:p>
    <w:p w14:paraId="44A1C5BC" w14:textId="62A577C0" w:rsidR="00E82BE0" w:rsidRDefault="00E82BE0" w:rsidP="004B57B8">
      <w:pPr>
        <w:pStyle w:val="ListParagraph"/>
        <w:numPr>
          <w:ilvl w:val="0"/>
          <w:numId w:val="53"/>
        </w:numPr>
        <w:spacing w:after="0" w:line="240" w:lineRule="auto"/>
      </w:pPr>
      <w:r>
        <w:t>Government and Public Administration</w:t>
      </w:r>
    </w:p>
    <w:p w14:paraId="11E8A7BF" w14:textId="65E37FA8" w:rsidR="00E82BE0" w:rsidRDefault="00E82BE0" w:rsidP="004B57B8">
      <w:pPr>
        <w:pStyle w:val="ListParagraph"/>
        <w:numPr>
          <w:ilvl w:val="0"/>
          <w:numId w:val="53"/>
        </w:numPr>
        <w:spacing w:after="0" w:line="240" w:lineRule="auto"/>
      </w:pPr>
      <w:r>
        <w:t>Medicine</w:t>
      </w:r>
    </w:p>
    <w:p w14:paraId="5762E6B6" w14:textId="5EEC0123" w:rsidR="00E82BE0" w:rsidRDefault="00E82BE0" w:rsidP="004B57B8">
      <w:pPr>
        <w:pStyle w:val="ListParagraph"/>
        <w:numPr>
          <w:ilvl w:val="0"/>
          <w:numId w:val="53"/>
        </w:numPr>
        <w:spacing w:after="0" w:line="240" w:lineRule="auto"/>
      </w:pPr>
      <w:r>
        <w:t>Hospitality and Tourism</w:t>
      </w:r>
    </w:p>
    <w:p w14:paraId="27060F74" w14:textId="3113DA68" w:rsidR="00E82BE0" w:rsidRDefault="00E82BE0" w:rsidP="004B57B8">
      <w:pPr>
        <w:pStyle w:val="ListParagraph"/>
        <w:numPr>
          <w:ilvl w:val="0"/>
          <w:numId w:val="53"/>
        </w:numPr>
        <w:spacing w:after="0" w:line="240" w:lineRule="auto"/>
      </w:pPr>
      <w:r>
        <w:t>Information Technology</w:t>
      </w:r>
    </w:p>
    <w:p w14:paraId="0227F1B3" w14:textId="47AD6AFB" w:rsidR="00E82BE0" w:rsidRDefault="00E82BE0" w:rsidP="004B57B8">
      <w:pPr>
        <w:pStyle w:val="ListParagraph"/>
        <w:numPr>
          <w:ilvl w:val="0"/>
          <w:numId w:val="53"/>
        </w:numPr>
        <w:spacing w:after="0" w:line="240" w:lineRule="auto"/>
      </w:pPr>
      <w:r>
        <w:t>Legal</w:t>
      </w:r>
    </w:p>
    <w:p w14:paraId="60BBD2BA" w14:textId="52DC3862" w:rsidR="00E82BE0" w:rsidRDefault="00E82BE0" w:rsidP="004B57B8">
      <w:pPr>
        <w:pStyle w:val="ListParagraph"/>
        <w:numPr>
          <w:ilvl w:val="0"/>
          <w:numId w:val="53"/>
        </w:numPr>
        <w:spacing w:after="0" w:line="240" w:lineRule="auto"/>
      </w:pPr>
      <w:r>
        <w:t>Policing</w:t>
      </w:r>
    </w:p>
    <w:p w14:paraId="496F8F7B" w14:textId="2A28B6F8" w:rsidR="00E82BE0" w:rsidRDefault="00E82BE0" w:rsidP="004B57B8">
      <w:pPr>
        <w:pStyle w:val="ListParagraph"/>
        <w:numPr>
          <w:ilvl w:val="0"/>
          <w:numId w:val="53"/>
        </w:numPr>
        <w:spacing w:after="0" w:line="240" w:lineRule="auto"/>
      </w:pPr>
      <w:r>
        <w:t>Military</w:t>
      </w:r>
    </w:p>
    <w:p w14:paraId="57B5E6F0" w14:textId="625D76A6" w:rsidR="00E82BE0" w:rsidRDefault="00E82BE0" w:rsidP="004B57B8">
      <w:pPr>
        <w:pStyle w:val="ListParagraph"/>
        <w:numPr>
          <w:ilvl w:val="0"/>
          <w:numId w:val="53"/>
        </w:numPr>
        <w:spacing w:after="0" w:line="240" w:lineRule="auto"/>
      </w:pPr>
      <w:r>
        <w:t>Manufacturing</w:t>
      </w:r>
    </w:p>
    <w:p w14:paraId="57752E84" w14:textId="0E1BA960" w:rsidR="00E82BE0" w:rsidRDefault="00E82BE0" w:rsidP="004B57B8">
      <w:pPr>
        <w:pStyle w:val="ListParagraph"/>
        <w:numPr>
          <w:ilvl w:val="0"/>
          <w:numId w:val="53"/>
        </w:numPr>
        <w:spacing w:after="0" w:line="240" w:lineRule="auto"/>
      </w:pPr>
      <w:r>
        <w:lastRenderedPageBreak/>
        <w:t>Marketing and Sales</w:t>
      </w:r>
    </w:p>
    <w:p w14:paraId="10FC8E7F" w14:textId="7883BB61" w:rsidR="00E82BE0" w:rsidRDefault="00E82BE0" w:rsidP="004B57B8">
      <w:pPr>
        <w:pStyle w:val="ListParagraph"/>
        <w:numPr>
          <w:ilvl w:val="0"/>
          <w:numId w:val="53"/>
        </w:numPr>
        <w:spacing w:after="0" w:line="240" w:lineRule="auto"/>
      </w:pPr>
      <w:r>
        <w:t>Science, Technology, Engineering and Mathematics</w:t>
      </w:r>
    </w:p>
    <w:p w14:paraId="6FEE78D9" w14:textId="70AA2BF5" w:rsidR="00E82BE0" w:rsidRDefault="00E82BE0" w:rsidP="004B57B8">
      <w:pPr>
        <w:pStyle w:val="ListParagraph"/>
        <w:numPr>
          <w:ilvl w:val="0"/>
          <w:numId w:val="53"/>
        </w:numPr>
        <w:spacing w:after="0" w:line="240" w:lineRule="auto"/>
      </w:pPr>
      <w:r>
        <w:t>Social Sciences</w:t>
      </w:r>
    </w:p>
    <w:p w14:paraId="075E9B63" w14:textId="424F7E68" w:rsidR="00E82BE0" w:rsidRDefault="00E82BE0" w:rsidP="004B57B8">
      <w:pPr>
        <w:pStyle w:val="ListParagraph"/>
        <w:numPr>
          <w:ilvl w:val="0"/>
          <w:numId w:val="53"/>
        </w:numPr>
        <w:spacing w:after="0" w:line="240" w:lineRule="auto"/>
      </w:pPr>
      <w:r>
        <w:t>Transportation, Distribution and Logistics</w:t>
      </w:r>
    </w:p>
    <w:p w14:paraId="6CCDC42D" w14:textId="04F52174" w:rsidR="00E82BE0" w:rsidRDefault="00E82BE0" w:rsidP="004B57B8">
      <w:pPr>
        <w:pStyle w:val="ListParagraph"/>
        <w:numPr>
          <w:ilvl w:val="0"/>
          <w:numId w:val="53"/>
        </w:numPr>
        <w:spacing w:after="0" w:line="240" w:lineRule="auto"/>
      </w:pPr>
      <w:r>
        <w:t>Other</w:t>
      </w:r>
    </w:p>
    <w:p w14:paraId="6AF272D3" w14:textId="40C424C1" w:rsidR="00E82BE0" w:rsidRDefault="00E82BE0">
      <w:pPr>
        <w:spacing w:after="0" w:line="240" w:lineRule="auto"/>
      </w:pPr>
      <w:r>
        <w:br w:type="page"/>
      </w:r>
    </w:p>
    <w:p w14:paraId="136C9270" w14:textId="77777777" w:rsidR="00034E8C" w:rsidRDefault="00034E8C">
      <w:pPr>
        <w:spacing w:after="0" w:line="240" w:lineRule="auto"/>
      </w:pPr>
    </w:p>
    <w:p w14:paraId="3FC2DEE6" w14:textId="205A6C4F" w:rsidR="00E82BE0" w:rsidRDefault="00E82BE0" w:rsidP="00E82BE0">
      <w:pPr>
        <w:spacing w:after="0" w:line="240" w:lineRule="auto"/>
        <w:rPr>
          <w:sz w:val="32"/>
          <w:szCs w:val="32"/>
        </w:rPr>
      </w:pPr>
      <w:r w:rsidRPr="00343B53">
        <w:rPr>
          <w:sz w:val="32"/>
          <w:szCs w:val="32"/>
        </w:rPr>
        <w:t xml:space="preserve">Thank you for your participation. </w:t>
      </w:r>
    </w:p>
    <w:p w14:paraId="6701A3CF" w14:textId="77777777" w:rsidR="00343B53" w:rsidRDefault="00343B53" w:rsidP="00E82BE0">
      <w:pPr>
        <w:spacing w:after="0" w:line="240" w:lineRule="auto"/>
        <w:rPr>
          <w:sz w:val="32"/>
          <w:szCs w:val="32"/>
        </w:rPr>
      </w:pPr>
    </w:p>
    <w:p w14:paraId="35472F4A" w14:textId="5BE70A68" w:rsidR="00343B53" w:rsidRDefault="00343B53" w:rsidP="00E82BE0">
      <w:pPr>
        <w:spacing w:after="0" w:line="240" w:lineRule="auto"/>
        <w:rPr>
          <w:sz w:val="32"/>
          <w:szCs w:val="32"/>
        </w:rPr>
      </w:pPr>
      <w:r>
        <w:rPr>
          <w:sz w:val="32"/>
          <w:szCs w:val="32"/>
        </w:rPr>
        <w:t>Please enter your Prolific ID here _________________________</w:t>
      </w:r>
    </w:p>
    <w:p w14:paraId="617EC71C" w14:textId="77777777" w:rsidR="00343B53" w:rsidRDefault="00343B53" w:rsidP="00E82BE0">
      <w:pPr>
        <w:spacing w:after="0" w:line="240" w:lineRule="auto"/>
        <w:rPr>
          <w:sz w:val="32"/>
          <w:szCs w:val="32"/>
        </w:rPr>
      </w:pPr>
    </w:p>
    <w:p w14:paraId="167EBFA3" w14:textId="57ED44CE" w:rsidR="00343B53" w:rsidRPr="00343B53" w:rsidRDefault="00343B53" w:rsidP="00E82BE0">
      <w:pPr>
        <w:spacing w:after="0" w:line="240" w:lineRule="auto"/>
        <w:rPr>
          <w:sz w:val="32"/>
          <w:szCs w:val="32"/>
        </w:rPr>
      </w:pPr>
      <w:r>
        <w:rPr>
          <w:sz w:val="32"/>
          <w:szCs w:val="32"/>
        </w:rPr>
        <w:t xml:space="preserve">Your completion code is </w:t>
      </w:r>
      <w:r w:rsidR="0078552D">
        <w:rPr>
          <w:sz w:val="32"/>
          <w:szCs w:val="32"/>
        </w:rPr>
        <w:t>XXXXX</w:t>
      </w:r>
    </w:p>
    <w:sectPr w:rsidR="00343B53" w:rsidRPr="00343B53" w:rsidSect="00970D32">
      <w:headerReference w:type="even" r:id="rId43"/>
      <w:headerReference w:type="default" r:id="rId44"/>
      <w:footerReference w:type="even" r:id="rId45"/>
      <w:footerReference w:type="default" r:id="rId4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3" w:author="Kristin Badillo" w:date="2024-07-17T09:18:00Z" w:initials="KB">
    <w:p w14:paraId="60359AF3" w14:textId="6D2DC7A4" w:rsidR="00BD3DCE" w:rsidRDefault="00BD3DCE" w:rsidP="00BD3DCE">
      <w:pPr>
        <w:pStyle w:val="CommentText"/>
      </w:pPr>
      <w:r>
        <w:rPr>
          <w:rStyle w:val="CommentReference"/>
        </w:rPr>
        <w:annotationRef/>
      </w:r>
      <w:r>
        <w:t>Same comment as above.</w:t>
      </w:r>
    </w:p>
  </w:comment>
  <w:comment w:id="54" w:author="Kelly Wellman [2]" w:date="2024-07-18T12:42:00Z" w:initials="KW">
    <w:p w14:paraId="672605BA" w14:textId="77777777" w:rsidR="00617ED0" w:rsidRDefault="00617ED0" w:rsidP="00617ED0">
      <w:r>
        <w:rPr>
          <w:rStyle w:val="CommentReference"/>
        </w:rPr>
        <w:annotationRef/>
      </w:r>
      <w:r>
        <w:rPr>
          <w:rFonts w:ascii="Courier" w:eastAsia="Times New Roman" w:hAnsi="Courier" w:cs="Times New Roman"/>
          <w:color w:val="000000"/>
          <w:sz w:val="20"/>
          <w:szCs w:val="20"/>
        </w:rPr>
        <w:t>Done</w:t>
      </w:r>
    </w:p>
  </w:comment>
  <w:comment w:id="72" w:author="Kristin Badillo" w:date="2024-07-17T09:19:00Z" w:initials="KB">
    <w:p w14:paraId="3C63B840" w14:textId="7B5EA3B6" w:rsidR="00BD3DCE" w:rsidRDefault="00BD3DCE" w:rsidP="00BD3DCE">
      <w:pPr>
        <w:pStyle w:val="CommentText"/>
      </w:pPr>
      <w:r>
        <w:rPr>
          <w:rStyle w:val="CommentReference"/>
        </w:rPr>
        <w:annotationRef/>
      </w:r>
      <w:r>
        <w:t>Which part of the payment are you talking about here? Please clarify.</w:t>
      </w:r>
    </w:p>
  </w:comment>
  <w:comment w:id="73" w:author="Kelly Wellman [2]" w:date="2024-07-18T12:42:00Z" w:initials="KW">
    <w:p w14:paraId="734E5E44" w14:textId="77777777" w:rsidR="00617ED0" w:rsidRDefault="00617ED0" w:rsidP="00617ED0">
      <w:r>
        <w:rPr>
          <w:rStyle w:val="CommentReference"/>
        </w:rPr>
        <w:annotationRef/>
      </w:r>
      <w:r>
        <w:rPr>
          <w:rFonts w:ascii="Courier" w:eastAsia="Times New Roman" w:hAnsi="Courier" w:cs="Times New Roman"/>
          <w:color w:val="000000"/>
          <w:sz w:val="20"/>
          <w:szCs w:val="20"/>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359AF3" w15:done="0"/>
  <w15:commentEx w15:paraId="672605BA" w15:paraIdParent="60359AF3" w15:done="0"/>
  <w15:commentEx w15:paraId="3C63B840" w15:done="0"/>
  <w15:commentEx w15:paraId="734E5E44" w15:paraIdParent="3C63B8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DB24132" w16cex:dateUtc="2024-07-17T13:18:00Z"/>
  <w16cex:commentExtensible w16cex:durableId="20F2FA41" w16cex:dateUtc="2024-07-18T19:42:00Z"/>
  <w16cex:commentExtensible w16cex:durableId="3081A216" w16cex:dateUtc="2024-07-17T13:19:00Z"/>
  <w16cex:commentExtensible w16cex:durableId="2B942CD3" w16cex:dateUtc="2024-07-18T1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359AF3" w16cid:durableId="2DB24132"/>
  <w16cid:commentId w16cid:paraId="672605BA" w16cid:durableId="20F2FA41"/>
  <w16cid:commentId w16cid:paraId="3C63B840" w16cid:durableId="3081A216"/>
  <w16cid:commentId w16cid:paraId="734E5E44" w16cid:durableId="2B942C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AC9705" w14:textId="77777777" w:rsidR="00FA3DEE" w:rsidRDefault="00FA3DEE" w:rsidP="00777D62">
      <w:pPr>
        <w:spacing w:after="0" w:line="240" w:lineRule="auto"/>
      </w:pPr>
      <w:r>
        <w:separator/>
      </w:r>
    </w:p>
  </w:endnote>
  <w:endnote w:type="continuationSeparator" w:id="0">
    <w:p w14:paraId="08AFECDA" w14:textId="77777777" w:rsidR="00FA3DEE" w:rsidRDefault="00FA3DEE" w:rsidP="00777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
    <w:panose1 w:val="020B0604020202020204"/>
    <w:charset w:val="00"/>
    <w:family w:val="roman"/>
    <w:pitch w:val="variable"/>
    <w:sig w:usb0="E0002EFF" w:usb1="C000785B" w:usb2="00000009" w:usb3="00000000" w:csb0="000001FF" w:csb1="00000000"/>
  </w:font>
  <w:font w:name="Courier">
    <w:panose1 w:val="02070309020205020404"/>
    <w:charset w:val="00"/>
    <w:family w:val="modern"/>
    <w:pitch w:val="fixed"/>
    <w:sig w:usb0="00000003" w:usb1="00000000" w:usb2="00000000" w:usb3="00000000" w:csb0="00000001" w:csb1="00000000"/>
  </w:font>
  <w:font w:name="Times Roman">
    <w:altName w:val="Times New Roman"/>
    <w:panose1 w:val="020B06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2859914"/>
      <w:docPartObj>
        <w:docPartGallery w:val="Page Numbers (Bottom of Page)"/>
        <w:docPartUnique/>
      </w:docPartObj>
    </w:sdtPr>
    <w:sdtContent>
      <w:p w14:paraId="64A8F4F3" w14:textId="2021F2CF" w:rsidR="002F13EE" w:rsidRDefault="002F13EE" w:rsidP="009D17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E25126" w14:textId="77777777" w:rsidR="002F13EE" w:rsidRDefault="002F13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02370938"/>
      <w:docPartObj>
        <w:docPartGallery w:val="Page Numbers (Bottom of Page)"/>
        <w:docPartUnique/>
      </w:docPartObj>
    </w:sdtPr>
    <w:sdtContent>
      <w:p w14:paraId="33C488F0" w14:textId="112C5ECF" w:rsidR="002F13EE" w:rsidRDefault="002F13EE" w:rsidP="009D17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8033450" w14:textId="23642386" w:rsidR="002F13EE" w:rsidRDefault="002F13EE">
    <w:pPr>
      <w:pStyle w:val="Footer"/>
    </w:pPr>
  </w:p>
  <w:p w14:paraId="73959409" w14:textId="77777777" w:rsidR="002F13EE" w:rsidRDefault="002F1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7114D5" w14:textId="77777777" w:rsidR="00FA3DEE" w:rsidRDefault="00FA3DEE" w:rsidP="00777D62">
      <w:pPr>
        <w:spacing w:after="0" w:line="240" w:lineRule="auto"/>
      </w:pPr>
      <w:r>
        <w:separator/>
      </w:r>
    </w:p>
  </w:footnote>
  <w:footnote w:type="continuationSeparator" w:id="0">
    <w:p w14:paraId="5937F121" w14:textId="77777777" w:rsidR="00FA3DEE" w:rsidRDefault="00FA3DEE" w:rsidP="00777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55293907"/>
      <w:docPartObj>
        <w:docPartGallery w:val="Page Numbers (Top of Page)"/>
        <w:docPartUnique/>
      </w:docPartObj>
    </w:sdtPr>
    <w:sdtContent>
      <w:p w14:paraId="53221DAB" w14:textId="47F1566A" w:rsidR="00777D62" w:rsidRDefault="00777D62" w:rsidP="009D176A">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AC8785" w14:textId="6A1C4751" w:rsidR="00777D62" w:rsidRDefault="00777D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D0D52B" w14:textId="77777777" w:rsidR="005202B1" w:rsidRDefault="005B2FFB">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3B163868"/>
    <w:lvl w:ilvl="0">
      <w:numFmt w:val="decimal"/>
      <w:pStyle w:val="Bullet"/>
      <w:lvlText w:val="*"/>
      <w:lvlJc w:val="left"/>
    </w:lvl>
  </w:abstractNum>
  <w:abstractNum w:abstractNumId="1" w15:restartNumberingAfterBreak="0">
    <w:nsid w:val="00D81AFA"/>
    <w:multiLevelType w:val="hybridMultilevel"/>
    <w:tmpl w:val="3BF2F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57708"/>
    <w:multiLevelType w:val="hybridMultilevel"/>
    <w:tmpl w:val="78A85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707EAE"/>
    <w:multiLevelType w:val="hybridMultilevel"/>
    <w:tmpl w:val="7778B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B6F6D"/>
    <w:multiLevelType w:val="hybridMultilevel"/>
    <w:tmpl w:val="D9D8B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867224"/>
    <w:multiLevelType w:val="hybridMultilevel"/>
    <w:tmpl w:val="29A04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E15762"/>
    <w:multiLevelType w:val="hybridMultilevel"/>
    <w:tmpl w:val="388CD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9F39A2"/>
    <w:multiLevelType w:val="hybridMultilevel"/>
    <w:tmpl w:val="639A87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186C9F"/>
    <w:multiLevelType w:val="hybridMultilevel"/>
    <w:tmpl w:val="A59E1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BA2AF9"/>
    <w:multiLevelType w:val="hybridMultilevel"/>
    <w:tmpl w:val="80D26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7B5E47"/>
    <w:multiLevelType w:val="hybridMultilevel"/>
    <w:tmpl w:val="2D267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B74FB8"/>
    <w:multiLevelType w:val="hybridMultilevel"/>
    <w:tmpl w:val="F2D80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D3035F"/>
    <w:multiLevelType w:val="hybridMultilevel"/>
    <w:tmpl w:val="21F03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5233ED"/>
    <w:multiLevelType w:val="hybridMultilevel"/>
    <w:tmpl w:val="96887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AC133B"/>
    <w:multiLevelType w:val="hybridMultilevel"/>
    <w:tmpl w:val="E3F4B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6B0DAB"/>
    <w:multiLevelType w:val="hybridMultilevel"/>
    <w:tmpl w:val="04F69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00693B"/>
    <w:multiLevelType w:val="hybridMultilevel"/>
    <w:tmpl w:val="7E14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4B7FA8"/>
    <w:multiLevelType w:val="multilevel"/>
    <w:tmpl w:val="3AB8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61145"/>
    <w:multiLevelType w:val="hybridMultilevel"/>
    <w:tmpl w:val="75AE2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F96BE9"/>
    <w:multiLevelType w:val="hybridMultilevel"/>
    <w:tmpl w:val="1DF473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806278"/>
    <w:multiLevelType w:val="hybridMultilevel"/>
    <w:tmpl w:val="9EACD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112A30"/>
    <w:multiLevelType w:val="hybridMultilevel"/>
    <w:tmpl w:val="7B12E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6654A2"/>
    <w:multiLevelType w:val="hybridMultilevel"/>
    <w:tmpl w:val="242C2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4D432F"/>
    <w:multiLevelType w:val="hybridMultilevel"/>
    <w:tmpl w:val="28D839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552ABB"/>
    <w:multiLevelType w:val="hybridMultilevel"/>
    <w:tmpl w:val="028CF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B76BC5"/>
    <w:multiLevelType w:val="hybridMultilevel"/>
    <w:tmpl w:val="8264B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3F3367"/>
    <w:multiLevelType w:val="hybridMultilevel"/>
    <w:tmpl w:val="8D487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F36E80"/>
    <w:multiLevelType w:val="hybridMultilevel"/>
    <w:tmpl w:val="FF9EF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227805"/>
    <w:multiLevelType w:val="hybridMultilevel"/>
    <w:tmpl w:val="6F209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0428A8"/>
    <w:multiLevelType w:val="hybridMultilevel"/>
    <w:tmpl w:val="C79AD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D73913"/>
    <w:multiLevelType w:val="hybridMultilevel"/>
    <w:tmpl w:val="80A24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3DF7869"/>
    <w:multiLevelType w:val="hybridMultilevel"/>
    <w:tmpl w:val="66AA1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590CF0"/>
    <w:multiLevelType w:val="hybridMultilevel"/>
    <w:tmpl w:val="1E9EF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66A1FBA"/>
    <w:multiLevelType w:val="hybridMultilevel"/>
    <w:tmpl w:val="9CA04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A3172A4"/>
    <w:multiLevelType w:val="hybridMultilevel"/>
    <w:tmpl w:val="9B2A3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B274B92"/>
    <w:multiLevelType w:val="hybridMultilevel"/>
    <w:tmpl w:val="B49C5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3A1BBA"/>
    <w:multiLevelType w:val="hybridMultilevel"/>
    <w:tmpl w:val="E042F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554B54"/>
    <w:multiLevelType w:val="multilevel"/>
    <w:tmpl w:val="2E3E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E73B07"/>
    <w:multiLevelType w:val="hybridMultilevel"/>
    <w:tmpl w:val="76843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9FE39D9"/>
    <w:multiLevelType w:val="multilevel"/>
    <w:tmpl w:val="F2BE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701399"/>
    <w:multiLevelType w:val="hybridMultilevel"/>
    <w:tmpl w:val="1F185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9574AA"/>
    <w:multiLevelType w:val="hybridMultilevel"/>
    <w:tmpl w:val="F3221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A41518"/>
    <w:multiLevelType w:val="hybridMultilevel"/>
    <w:tmpl w:val="E1D4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0C958F0"/>
    <w:multiLevelType w:val="hybridMultilevel"/>
    <w:tmpl w:val="63BCA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26F0766"/>
    <w:multiLevelType w:val="multilevel"/>
    <w:tmpl w:val="11EC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72296D"/>
    <w:multiLevelType w:val="hybridMultilevel"/>
    <w:tmpl w:val="CBA07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5AE0108"/>
    <w:multiLevelType w:val="hybridMultilevel"/>
    <w:tmpl w:val="1878FC6E"/>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96D4160"/>
    <w:multiLevelType w:val="hybridMultilevel"/>
    <w:tmpl w:val="A5427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9E36BC6"/>
    <w:multiLevelType w:val="hybridMultilevel"/>
    <w:tmpl w:val="B55E75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D250CC"/>
    <w:multiLevelType w:val="hybridMultilevel"/>
    <w:tmpl w:val="B7B40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AFD3A5E"/>
    <w:multiLevelType w:val="hybridMultilevel"/>
    <w:tmpl w:val="D354D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19B1795"/>
    <w:multiLevelType w:val="hybridMultilevel"/>
    <w:tmpl w:val="D4CC4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4B7D7A"/>
    <w:multiLevelType w:val="hybridMultilevel"/>
    <w:tmpl w:val="F6F25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7351A4"/>
    <w:multiLevelType w:val="hybridMultilevel"/>
    <w:tmpl w:val="78E205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4194308"/>
    <w:multiLevelType w:val="hybridMultilevel"/>
    <w:tmpl w:val="B3660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5E40B92"/>
    <w:multiLevelType w:val="hybridMultilevel"/>
    <w:tmpl w:val="FD52EB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74D1F5C"/>
    <w:multiLevelType w:val="multilevel"/>
    <w:tmpl w:val="9800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4801D9"/>
    <w:multiLevelType w:val="hybridMultilevel"/>
    <w:tmpl w:val="13087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AAD0C8A"/>
    <w:multiLevelType w:val="multilevel"/>
    <w:tmpl w:val="6C5A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0C3B87"/>
    <w:multiLevelType w:val="multilevel"/>
    <w:tmpl w:val="C504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3642876">
    <w:abstractNumId w:val="51"/>
  </w:num>
  <w:num w:numId="2" w16cid:durableId="1363438437">
    <w:abstractNumId w:val="32"/>
  </w:num>
  <w:num w:numId="3" w16cid:durableId="2144228753">
    <w:abstractNumId w:val="47"/>
  </w:num>
  <w:num w:numId="4" w16cid:durableId="767696584">
    <w:abstractNumId w:val="46"/>
  </w:num>
  <w:num w:numId="5" w16cid:durableId="247007722">
    <w:abstractNumId w:val="9"/>
  </w:num>
  <w:num w:numId="6" w16cid:durableId="1234705616">
    <w:abstractNumId w:val="8"/>
  </w:num>
  <w:num w:numId="7" w16cid:durableId="839347668">
    <w:abstractNumId w:val="13"/>
  </w:num>
  <w:num w:numId="8" w16cid:durableId="967862059">
    <w:abstractNumId w:val="25"/>
  </w:num>
  <w:num w:numId="9" w16cid:durableId="278296868">
    <w:abstractNumId w:val="26"/>
  </w:num>
  <w:num w:numId="10" w16cid:durableId="459495464">
    <w:abstractNumId w:val="27"/>
  </w:num>
  <w:num w:numId="11" w16cid:durableId="355081242">
    <w:abstractNumId w:val="31"/>
  </w:num>
  <w:num w:numId="12" w16cid:durableId="126318957">
    <w:abstractNumId w:val="7"/>
  </w:num>
  <w:num w:numId="13" w16cid:durableId="1187216737">
    <w:abstractNumId w:val="33"/>
  </w:num>
  <w:num w:numId="14" w16cid:durableId="801465513">
    <w:abstractNumId w:val="49"/>
  </w:num>
  <w:num w:numId="15" w16cid:durableId="1254051156">
    <w:abstractNumId w:val="40"/>
  </w:num>
  <w:num w:numId="16" w16cid:durableId="234628191">
    <w:abstractNumId w:val="57"/>
  </w:num>
  <w:num w:numId="17" w16cid:durableId="943463848">
    <w:abstractNumId w:val="43"/>
  </w:num>
  <w:num w:numId="18" w16cid:durableId="165168485">
    <w:abstractNumId w:val="50"/>
  </w:num>
  <w:num w:numId="19" w16cid:durableId="1889953821">
    <w:abstractNumId w:val="48"/>
  </w:num>
  <w:num w:numId="20" w16cid:durableId="1803421200">
    <w:abstractNumId w:val="20"/>
  </w:num>
  <w:num w:numId="21" w16cid:durableId="780687256">
    <w:abstractNumId w:val="12"/>
  </w:num>
  <w:num w:numId="22" w16cid:durableId="1062173429">
    <w:abstractNumId w:val="34"/>
  </w:num>
  <w:num w:numId="23" w16cid:durableId="1169371074">
    <w:abstractNumId w:val="41"/>
  </w:num>
  <w:num w:numId="24" w16cid:durableId="1814786572">
    <w:abstractNumId w:val="4"/>
  </w:num>
  <w:num w:numId="25" w16cid:durableId="1323465751">
    <w:abstractNumId w:val="30"/>
  </w:num>
  <w:num w:numId="26" w16cid:durableId="1191803554">
    <w:abstractNumId w:val="52"/>
  </w:num>
  <w:num w:numId="27" w16cid:durableId="1724063206">
    <w:abstractNumId w:val="29"/>
  </w:num>
  <w:num w:numId="28" w16cid:durableId="1113594228">
    <w:abstractNumId w:val="19"/>
  </w:num>
  <w:num w:numId="29" w16cid:durableId="530918947">
    <w:abstractNumId w:val="23"/>
  </w:num>
  <w:num w:numId="30" w16cid:durableId="549852263">
    <w:abstractNumId w:val="54"/>
  </w:num>
  <w:num w:numId="31" w16cid:durableId="900288261">
    <w:abstractNumId w:val="22"/>
  </w:num>
  <w:num w:numId="32" w16cid:durableId="1550920699">
    <w:abstractNumId w:val="3"/>
  </w:num>
  <w:num w:numId="33" w16cid:durableId="1489665455">
    <w:abstractNumId w:val="1"/>
  </w:num>
  <w:num w:numId="34" w16cid:durableId="673730223">
    <w:abstractNumId w:val="42"/>
  </w:num>
  <w:num w:numId="35" w16cid:durableId="1569194094">
    <w:abstractNumId w:val="16"/>
  </w:num>
  <w:num w:numId="36" w16cid:durableId="556204066">
    <w:abstractNumId w:val="28"/>
  </w:num>
  <w:num w:numId="37" w16cid:durableId="1244335251">
    <w:abstractNumId w:val="14"/>
  </w:num>
  <w:num w:numId="38" w16cid:durableId="2083793368">
    <w:abstractNumId w:val="6"/>
  </w:num>
  <w:num w:numId="39" w16cid:durableId="867985502">
    <w:abstractNumId w:val="18"/>
  </w:num>
  <w:num w:numId="40" w16cid:durableId="437409328">
    <w:abstractNumId w:val="15"/>
  </w:num>
  <w:num w:numId="41" w16cid:durableId="2016953574">
    <w:abstractNumId w:val="53"/>
  </w:num>
  <w:num w:numId="42" w16cid:durableId="1517845831">
    <w:abstractNumId w:val="38"/>
  </w:num>
  <w:num w:numId="43" w16cid:durableId="2037272424">
    <w:abstractNumId w:val="11"/>
  </w:num>
  <w:num w:numId="44" w16cid:durableId="468014806">
    <w:abstractNumId w:val="10"/>
  </w:num>
  <w:num w:numId="45" w16cid:durableId="122583048">
    <w:abstractNumId w:val="5"/>
  </w:num>
  <w:num w:numId="46" w16cid:durableId="929309493">
    <w:abstractNumId w:val="36"/>
  </w:num>
  <w:num w:numId="47" w16cid:durableId="156456900">
    <w:abstractNumId w:val="35"/>
  </w:num>
  <w:num w:numId="48" w16cid:durableId="1354957431">
    <w:abstractNumId w:val="21"/>
  </w:num>
  <w:num w:numId="49" w16cid:durableId="2140343978">
    <w:abstractNumId w:val="0"/>
    <w:lvlOverride w:ilvl="0">
      <w:lvl w:ilvl="0">
        <w:start w:val="1"/>
        <w:numFmt w:val="bullet"/>
        <w:pStyle w:val="Bullet"/>
        <w:lvlText w:val=""/>
        <w:legacy w:legacy="1" w:legacySpace="0" w:legacyIndent="360"/>
        <w:lvlJc w:val="left"/>
        <w:pPr>
          <w:ind w:left="360" w:hanging="360"/>
        </w:pPr>
        <w:rPr>
          <w:rFonts w:ascii="Symbol" w:hAnsi="Symbol" w:cs="Times New Roman" w:hint="default"/>
        </w:rPr>
      </w:lvl>
    </w:lvlOverride>
  </w:num>
  <w:num w:numId="50" w16cid:durableId="1122698910">
    <w:abstractNumId w:val="2"/>
  </w:num>
  <w:num w:numId="51" w16cid:durableId="1675372821">
    <w:abstractNumId w:val="24"/>
  </w:num>
  <w:num w:numId="52" w16cid:durableId="2042896755">
    <w:abstractNumId w:val="55"/>
  </w:num>
  <w:num w:numId="53" w16cid:durableId="1636327052">
    <w:abstractNumId w:val="45"/>
  </w:num>
  <w:num w:numId="54" w16cid:durableId="1362824841">
    <w:abstractNumId w:val="59"/>
  </w:num>
  <w:num w:numId="55" w16cid:durableId="380322795">
    <w:abstractNumId w:val="44"/>
  </w:num>
  <w:num w:numId="56" w16cid:durableId="1056929962">
    <w:abstractNumId w:val="17"/>
  </w:num>
  <w:num w:numId="57" w16cid:durableId="1512839742">
    <w:abstractNumId w:val="37"/>
  </w:num>
  <w:num w:numId="58" w16cid:durableId="1306472146">
    <w:abstractNumId w:val="58"/>
  </w:num>
  <w:num w:numId="59" w16cid:durableId="1348026067">
    <w:abstractNumId w:val="56"/>
  </w:num>
  <w:num w:numId="60" w16cid:durableId="618950396">
    <w:abstractNumId w:val="3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lly Wellman">
    <w15:presenceInfo w15:providerId="AD" w15:userId="S::Kelly.Wellman@nau.edu::c4bbbb93-fd4d-4cb1-ac16-7548687341d9"/>
  </w15:person>
  <w15:person w15:author="Theresa Libby">
    <w15:presenceInfo w15:providerId="AD" w15:userId="S::th379680@ucf.edu::0ccfb2ef-418e-40e4-8d6c-c6dd382468e3"/>
  </w15:person>
  <w15:person w15:author="Kelly Wellman [2]">
    <w15:presenceInfo w15:providerId="AD" w15:userId="S::kellywellman@Knights.ucf.edu::fc9a7cb5-ef69-4083-8b9a-700257ab688c"/>
  </w15:person>
  <w15:person w15:author="Kristin Badillo">
    <w15:presenceInfo w15:providerId="AD" w15:userId="S::kr403190@ucf.edu::50fb3384-141b-4239-a236-0ff719aac518"/>
  </w15:person>
  <w15:person w15:author="Varsha Hindupur">
    <w15:presenceInfo w15:providerId="AD" w15:userId="S::hindupur.v@northeastern.edu::1ce42427-4bf7-48aa-bbe4-12c05d352d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D62"/>
    <w:rsid w:val="00021D2C"/>
    <w:rsid w:val="00034E8C"/>
    <w:rsid w:val="00052DB8"/>
    <w:rsid w:val="0008226D"/>
    <w:rsid w:val="000B75B8"/>
    <w:rsid w:val="000C4501"/>
    <w:rsid w:val="000E2054"/>
    <w:rsid w:val="000F194C"/>
    <w:rsid w:val="000F4561"/>
    <w:rsid w:val="00121C3A"/>
    <w:rsid w:val="00136416"/>
    <w:rsid w:val="00152C79"/>
    <w:rsid w:val="00171F4A"/>
    <w:rsid w:val="00187353"/>
    <w:rsid w:val="001908D8"/>
    <w:rsid w:val="00195A7D"/>
    <w:rsid w:val="001E1046"/>
    <w:rsid w:val="001E23ED"/>
    <w:rsid w:val="002158A9"/>
    <w:rsid w:val="00225E32"/>
    <w:rsid w:val="00243383"/>
    <w:rsid w:val="002F13EE"/>
    <w:rsid w:val="00307298"/>
    <w:rsid w:val="00313E05"/>
    <w:rsid w:val="003276A4"/>
    <w:rsid w:val="00336D2F"/>
    <w:rsid w:val="00343B53"/>
    <w:rsid w:val="00346A8A"/>
    <w:rsid w:val="003733E3"/>
    <w:rsid w:val="00393173"/>
    <w:rsid w:val="003B0515"/>
    <w:rsid w:val="003B4EB1"/>
    <w:rsid w:val="003B7F5A"/>
    <w:rsid w:val="003C312C"/>
    <w:rsid w:val="003D65E1"/>
    <w:rsid w:val="00432173"/>
    <w:rsid w:val="00432E27"/>
    <w:rsid w:val="004363D0"/>
    <w:rsid w:val="00441C80"/>
    <w:rsid w:val="004429A6"/>
    <w:rsid w:val="0044323B"/>
    <w:rsid w:val="00447DFE"/>
    <w:rsid w:val="004A459C"/>
    <w:rsid w:val="004B3201"/>
    <w:rsid w:val="004B57B8"/>
    <w:rsid w:val="004B75B3"/>
    <w:rsid w:val="004C55A8"/>
    <w:rsid w:val="005005BE"/>
    <w:rsid w:val="00500FF7"/>
    <w:rsid w:val="005202B1"/>
    <w:rsid w:val="00527FD1"/>
    <w:rsid w:val="00542920"/>
    <w:rsid w:val="005A0E83"/>
    <w:rsid w:val="005B2FFB"/>
    <w:rsid w:val="005D532E"/>
    <w:rsid w:val="0060328F"/>
    <w:rsid w:val="00617ED0"/>
    <w:rsid w:val="0064311E"/>
    <w:rsid w:val="006706FE"/>
    <w:rsid w:val="0069180A"/>
    <w:rsid w:val="006C00D0"/>
    <w:rsid w:val="006C1BDA"/>
    <w:rsid w:val="006C70FD"/>
    <w:rsid w:val="006F05BC"/>
    <w:rsid w:val="00726948"/>
    <w:rsid w:val="007454AE"/>
    <w:rsid w:val="00765ABE"/>
    <w:rsid w:val="00777D62"/>
    <w:rsid w:val="0078552D"/>
    <w:rsid w:val="007A609B"/>
    <w:rsid w:val="007B0F20"/>
    <w:rsid w:val="007B420C"/>
    <w:rsid w:val="007D0CC0"/>
    <w:rsid w:val="0081101C"/>
    <w:rsid w:val="00846E5A"/>
    <w:rsid w:val="00871D77"/>
    <w:rsid w:val="0089747D"/>
    <w:rsid w:val="008A509A"/>
    <w:rsid w:val="008A5CE8"/>
    <w:rsid w:val="008C1DFF"/>
    <w:rsid w:val="008E1B57"/>
    <w:rsid w:val="008E256C"/>
    <w:rsid w:val="008F4655"/>
    <w:rsid w:val="00925FE1"/>
    <w:rsid w:val="00927F32"/>
    <w:rsid w:val="00970D32"/>
    <w:rsid w:val="0097513F"/>
    <w:rsid w:val="009D3D1D"/>
    <w:rsid w:val="00A376DB"/>
    <w:rsid w:val="00A448DF"/>
    <w:rsid w:val="00A97479"/>
    <w:rsid w:val="00B07EA3"/>
    <w:rsid w:val="00B1525C"/>
    <w:rsid w:val="00B66F0F"/>
    <w:rsid w:val="00B733C7"/>
    <w:rsid w:val="00B93971"/>
    <w:rsid w:val="00BC484F"/>
    <w:rsid w:val="00BD3DCE"/>
    <w:rsid w:val="00C05530"/>
    <w:rsid w:val="00C06137"/>
    <w:rsid w:val="00C163DB"/>
    <w:rsid w:val="00C30FCF"/>
    <w:rsid w:val="00C41254"/>
    <w:rsid w:val="00C45501"/>
    <w:rsid w:val="00C5231F"/>
    <w:rsid w:val="00C550D6"/>
    <w:rsid w:val="00CC59FD"/>
    <w:rsid w:val="00CE1298"/>
    <w:rsid w:val="00CF219E"/>
    <w:rsid w:val="00CF51F7"/>
    <w:rsid w:val="00D0278B"/>
    <w:rsid w:val="00D23293"/>
    <w:rsid w:val="00D30C5E"/>
    <w:rsid w:val="00D46C4A"/>
    <w:rsid w:val="00D60D43"/>
    <w:rsid w:val="00E025DF"/>
    <w:rsid w:val="00E11741"/>
    <w:rsid w:val="00E2391E"/>
    <w:rsid w:val="00E56298"/>
    <w:rsid w:val="00E61A4B"/>
    <w:rsid w:val="00E82BE0"/>
    <w:rsid w:val="00EB37C5"/>
    <w:rsid w:val="00EC0F39"/>
    <w:rsid w:val="00EC7A09"/>
    <w:rsid w:val="00EE0821"/>
    <w:rsid w:val="00F90017"/>
    <w:rsid w:val="00FA3DEE"/>
    <w:rsid w:val="00FB1ED6"/>
    <w:rsid w:val="00FB357D"/>
    <w:rsid w:val="00FC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F073E"/>
  <w15:chartTrackingRefBased/>
  <w15:docId w15:val="{45E57663-29BD-8E49-B879-42F9A969E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D62"/>
    <w:pPr>
      <w:spacing w:after="160" w:line="259" w:lineRule="auto"/>
    </w:pPr>
    <w:rPr>
      <w:kern w:val="0"/>
      <w:sz w:val="22"/>
      <w:szCs w:val="22"/>
      <w:lang w:val="en-US"/>
      <w14:ligatures w14:val="none"/>
    </w:rPr>
  </w:style>
  <w:style w:type="paragraph" w:styleId="Heading1">
    <w:name w:val="heading 1"/>
    <w:basedOn w:val="Normal"/>
    <w:next w:val="Normal"/>
    <w:link w:val="Heading1Char"/>
    <w:uiPriority w:val="9"/>
    <w:qFormat/>
    <w:rsid w:val="00777D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7D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7D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7D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7D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7D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D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D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D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D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7D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7D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7D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7D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7D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D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D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D62"/>
    <w:rPr>
      <w:rFonts w:eastAsiaTheme="majorEastAsia" w:cstheme="majorBidi"/>
      <w:color w:val="272727" w:themeColor="text1" w:themeTint="D8"/>
    </w:rPr>
  </w:style>
  <w:style w:type="paragraph" w:styleId="Title">
    <w:name w:val="Title"/>
    <w:basedOn w:val="Normal"/>
    <w:next w:val="Normal"/>
    <w:link w:val="TitleChar"/>
    <w:uiPriority w:val="10"/>
    <w:qFormat/>
    <w:rsid w:val="00777D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D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D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D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D62"/>
    <w:pPr>
      <w:spacing w:before="160"/>
      <w:jc w:val="center"/>
    </w:pPr>
    <w:rPr>
      <w:i/>
      <w:iCs/>
      <w:color w:val="404040" w:themeColor="text1" w:themeTint="BF"/>
    </w:rPr>
  </w:style>
  <w:style w:type="character" w:customStyle="1" w:styleId="QuoteChar">
    <w:name w:val="Quote Char"/>
    <w:basedOn w:val="DefaultParagraphFont"/>
    <w:link w:val="Quote"/>
    <w:uiPriority w:val="29"/>
    <w:rsid w:val="00777D62"/>
    <w:rPr>
      <w:i/>
      <w:iCs/>
      <w:color w:val="404040" w:themeColor="text1" w:themeTint="BF"/>
    </w:rPr>
  </w:style>
  <w:style w:type="paragraph" w:styleId="ListParagraph">
    <w:name w:val="List Paragraph"/>
    <w:basedOn w:val="Normal"/>
    <w:uiPriority w:val="34"/>
    <w:qFormat/>
    <w:rsid w:val="00777D62"/>
    <w:pPr>
      <w:ind w:left="720"/>
      <w:contextualSpacing/>
    </w:pPr>
  </w:style>
  <w:style w:type="character" w:styleId="IntenseEmphasis">
    <w:name w:val="Intense Emphasis"/>
    <w:basedOn w:val="DefaultParagraphFont"/>
    <w:uiPriority w:val="21"/>
    <w:qFormat/>
    <w:rsid w:val="00777D62"/>
    <w:rPr>
      <w:i/>
      <w:iCs/>
      <w:color w:val="0F4761" w:themeColor="accent1" w:themeShade="BF"/>
    </w:rPr>
  </w:style>
  <w:style w:type="paragraph" w:styleId="IntenseQuote">
    <w:name w:val="Intense Quote"/>
    <w:basedOn w:val="Normal"/>
    <w:next w:val="Normal"/>
    <w:link w:val="IntenseQuoteChar"/>
    <w:uiPriority w:val="30"/>
    <w:qFormat/>
    <w:rsid w:val="00777D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7D62"/>
    <w:rPr>
      <w:i/>
      <w:iCs/>
      <w:color w:val="0F4761" w:themeColor="accent1" w:themeShade="BF"/>
    </w:rPr>
  </w:style>
  <w:style w:type="character" w:styleId="IntenseReference">
    <w:name w:val="Intense Reference"/>
    <w:basedOn w:val="DefaultParagraphFont"/>
    <w:uiPriority w:val="32"/>
    <w:qFormat/>
    <w:rsid w:val="00777D62"/>
    <w:rPr>
      <w:b/>
      <w:bCs/>
      <w:smallCaps/>
      <w:color w:val="0F4761" w:themeColor="accent1" w:themeShade="BF"/>
      <w:spacing w:val="5"/>
    </w:rPr>
  </w:style>
  <w:style w:type="paragraph" w:styleId="Header">
    <w:name w:val="header"/>
    <w:basedOn w:val="Normal"/>
    <w:link w:val="HeaderChar"/>
    <w:uiPriority w:val="99"/>
    <w:unhideWhenUsed/>
    <w:rsid w:val="00777D62"/>
    <w:pPr>
      <w:tabs>
        <w:tab w:val="center" w:pos="4513"/>
        <w:tab w:val="right" w:pos="9026"/>
      </w:tabs>
    </w:pPr>
  </w:style>
  <w:style w:type="character" w:customStyle="1" w:styleId="HeaderChar">
    <w:name w:val="Header Char"/>
    <w:basedOn w:val="DefaultParagraphFont"/>
    <w:link w:val="Header"/>
    <w:uiPriority w:val="99"/>
    <w:rsid w:val="00777D62"/>
  </w:style>
  <w:style w:type="paragraph" w:styleId="Footer">
    <w:name w:val="footer"/>
    <w:basedOn w:val="Normal"/>
    <w:link w:val="FooterChar"/>
    <w:uiPriority w:val="99"/>
    <w:unhideWhenUsed/>
    <w:rsid w:val="00777D62"/>
    <w:pPr>
      <w:tabs>
        <w:tab w:val="center" w:pos="4513"/>
        <w:tab w:val="right" w:pos="9026"/>
      </w:tabs>
    </w:pPr>
  </w:style>
  <w:style w:type="character" w:customStyle="1" w:styleId="FooterChar">
    <w:name w:val="Footer Char"/>
    <w:basedOn w:val="DefaultParagraphFont"/>
    <w:link w:val="Footer"/>
    <w:uiPriority w:val="99"/>
    <w:rsid w:val="00777D62"/>
  </w:style>
  <w:style w:type="character" w:styleId="PageNumber">
    <w:name w:val="page number"/>
    <w:basedOn w:val="DefaultParagraphFont"/>
    <w:uiPriority w:val="99"/>
    <w:semiHidden/>
    <w:unhideWhenUsed/>
    <w:rsid w:val="00777D62"/>
  </w:style>
  <w:style w:type="table" w:styleId="TableGrid">
    <w:name w:val="Table Grid"/>
    <w:basedOn w:val="TableNormal"/>
    <w:uiPriority w:val="39"/>
    <w:rsid w:val="00171F4A"/>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rsid w:val="00D30C5E"/>
    <w:pPr>
      <w:numPr>
        <w:numId w:val="49"/>
      </w:numPr>
      <w:autoSpaceDE w:val="0"/>
      <w:autoSpaceDN w:val="0"/>
      <w:spacing w:after="0" w:line="240" w:lineRule="auto"/>
      <w:ind w:left="792"/>
    </w:pPr>
    <w:rPr>
      <w:rFonts w:ascii="Times New Roman" w:eastAsia="Times New Roman" w:hAnsi="Times New Roman" w:cs="Times"/>
      <w:sz w:val="24"/>
      <w:szCs w:val="24"/>
    </w:rPr>
  </w:style>
  <w:style w:type="paragraph" w:styleId="BodyText2">
    <w:name w:val="Body Text 2"/>
    <w:basedOn w:val="Normal"/>
    <w:link w:val="BodyText2Char"/>
    <w:rsid w:val="009D3D1D"/>
    <w:pPr>
      <w:tabs>
        <w:tab w:val="left" w:pos="-720"/>
      </w:tabs>
      <w:suppressAutoHyphens/>
      <w:spacing w:after="0" w:line="240" w:lineRule="auto"/>
      <w:jc w:val="both"/>
    </w:pPr>
    <w:rPr>
      <w:rFonts w:ascii="Times New Roman" w:eastAsia="Times New Roman" w:hAnsi="Times New Roman" w:cs="Times New Roman"/>
      <w:spacing w:val="-3"/>
      <w:sz w:val="24"/>
      <w:szCs w:val="20"/>
    </w:rPr>
  </w:style>
  <w:style w:type="character" w:customStyle="1" w:styleId="BodyText2Char">
    <w:name w:val="Body Text 2 Char"/>
    <w:basedOn w:val="DefaultParagraphFont"/>
    <w:link w:val="BodyText2"/>
    <w:rsid w:val="009D3D1D"/>
    <w:rPr>
      <w:rFonts w:ascii="Times New Roman" w:eastAsia="Times New Roman" w:hAnsi="Times New Roman" w:cs="Times New Roman"/>
      <w:spacing w:val="-3"/>
      <w:kern w:val="0"/>
      <w:szCs w:val="20"/>
      <w:lang w:val="en-US"/>
      <w14:ligatures w14:val="none"/>
    </w:rPr>
  </w:style>
  <w:style w:type="paragraph" w:styleId="CommentText">
    <w:name w:val="annotation text"/>
    <w:basedOn w:val="Normal"/>
    <w:link w:val="CommentTextChar"/>
    <w:semiHidden/>
    <w:rsid w:val="009D3D1D"/>
    <w:pPr>
      <w:spacing w:after="0" w:line="240" w:lineRule="auto"/>
    </w:pPr>
    <w:rPr>
      <w:rFonts w:ascii="Courier" w:eastAsia="Times New Roman" w:hAnsi="Courier" w:cs="Times New Roman"/>
      <w:sz w:val="20"/>
      <w:szCs w:val="20"/>
    </w:rPr>
  </w:style>
  <w:style w:type="character" w:customStyle="1" w:styleId="CommentTextChar">
    <w:name w:val="Comment Text Char"/>
    <w:basedOn w:val="DefaultParagraphFont"/>
    <w:link w:val="CommentText"/>
    <w:semiHidden/>
    <w:rsid w:val="009D3D1D"/>
    <w:rPr>
      <w:rFonts w:ascii="Courier" w:eastAsia="Times New Roman" w:hAnsi="Courier" w:cs="Times New Roman"/>
      <w:kern w:val="0"/>
      <w:sz w:val="20"/>
      <w:szCs w:val="20"/>
      <w:lang w:val="en-US"/>
      <w14:ligatures w14:val="none"/>
    </w:rPr>
  </w:style>
  <w:style w:type="paragraph" w:styleId="EndnoteText">
    <w:name w:val="endnote text"/>
    <w:basedOn w:val="Normal"/>
    <w:link w:val="EndnoteTextChar"/>
    <w:semiHidden/>
    <w:rsid w:val="009D3D1D"/>
    <w:pPr>
      <w:spacing w:after="0" w:line="240" w:lineRule="auto"/>
    </w:pPr>
    <w:rPr>
      <w:rFonts w:ascii="Courier" w:eastAsia="Times New Roman" w:hAnsi="Courier" w:cs="Times New Roman"/>
      <w:sz w:val="24"/>
      <w:szCs w:val="20"/>
    </w:rPr>
  </w:style>
  <w:style w:type="character" w:customStyle="1" w:styleId="EndnoteTextChar">
    <w:name w:val="Endnote Text Char"/>
    <w:basedOn w:val="DefaultParagraphFont"/>
    <w:link w:val="EndnoteText"/>
    <w:semiHidden/>
    <w:rsid w:val="009D3D1D"/>
    <w:rPr>
      <w:rFonts w:ascii="Courier" w:eastAsia="Times New Roman" w:hAnsi="Courier" w:cs="Times New Roman"/>
      <w:kern w:val="0"/>
      <w:szCs w:val="20"/>
      <w:lang w:val="en-US"/>
      <w14:ligatures w14:val="none"/>
    </w:rPr>
  </w:style>
  <w:style w:type="paragraph" w:styleId="BodyText">
    <w:name w:val="Body Text"/>
    <w:basedOn w:val="Normal"/>
    <w:link w:val="BodyTextChar"/>
    <w:rsid w:val="009D3D1D"/>
    <w:pPr>
      <w:spacing w:after="0" w:line="240" w:lineRule="auto"/>
      <w:jc w:val="both"/>
    </w:pPr>
    <w:rPr>
      <w:rFonts w:ascii="Times Roman" w:eastAsia="Times New Roman" w:hAnsi="Times Roman" w:cs="Times New Roman"/>
      <w:spacing w:val="-3"/>
      <w:sz w:val="20"/>
      <w:szCs w:val="20"/>
    </w:rPr>
  </w:style>
  <w:style w:type="character" w:customStyle="1" w:styleId="BodyTextChar">
    <w:name w:val="Body Text Char"/>
    <w:basedOn w:val="DefaultParagraphFont"/>
    <w:link w:val="BodyText"/>
    <w:rsid w:val="009D3D1D"/>
    <w:rPr>
      <w:rFonts w:ascii="Times Roman" w:eastAsia="Times New Roman" w:hAnsi="Times Roman" w:cs="Times New Roman"/>
      <w:spacing w:val="-3"/>
      <w:kern w:val="0"/>
      <w:sz w:val="20"/>
      <w:szCs w:val="20"/>
      <w:lang w:val="en-US"/>
      <w14:ligatures w14:val="none"/>
    </w:rPr>
  </w:style>
  <w:style w:type="character" w:styleId="Hyperlink">
    <w:name w:val="Hyperlink"/>
    <w:rsid w:val="009D3D1D"/>
    <w:rPr>
      <w:color w:val="0000FF"/>
      <w:u w:val="single"/>
    </w:rPr>
  </w:style>
  <w:style w:type="paragraph" w:customStyle="1" w:styleId="p9">
    <w:name w:val="p9"/>
    <w:basedOn w:val="Normal"/>
    <w:rsid w:val="009D3D1D"/>
    <w:pPr>
      <w:tabs>
        <w:tab w:val="left" w:pos="720"/>
      </w:tabs>
      <w:snapToGrid w:val="0"/>
      <w:spacing w:after="0" w:line="240" w:lineRule="atLeast"/>
    </w:pPr>
    <w:rPr>
      <w:rFonts w:ascii="Arial" w:eastAsia="Times New Roman" w:hAnsi="Arial" w:cs="Arial"/>
      <w:sz w:val="24"/>
      <w:szCs w:val="24"/>
    </w:rPr>
  </w:style>
  <w:style w:type="character" w:styleId="Strong">
    <w:name w:val="Strong"/>
    <w:basedOn w:val="DefaultParagraphFont"/>
    <w:uiPriority w:val="22"/>
    <w:qFormat/>
    <w:rsid w:val="009D3D1D"/>
    <w:rPr>
      <w:b/>
      <w:bCs/>
    </w:rPr>
  </w:style>
  <w:style w:type="character" w:customStyle="1" w:styleId="apple-converted-space">
    <w:name w:val="apple-converted-space"/>
    <w:basedOn w:val="DefaultParagraphFont"/>
    <w:rsid w:val="009D3D1D"/>
  </w:style>
  <w:style w:type="paragraph" w:styleId="NormalWeb">
    <w:name w:val="Normal (Web)"/>
    <w:basedOn w:val="Normal"/>
    <w:uiPriority w:val="99"/>
    <w:semiHidden/>
    <w:unhideWhenUsed/>
    <w:rsid w:val="007454A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answer-item">
    <w:name w:val="answer-item"/>
    <w:basedOn w:val="Normal"/>
    <w:rsid w:val="00243383"/>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Revision">
    <w:name w:val="Revision"/>
    <w:hidden/>
    <w:uiPriority w:val="99"/>
    <w:semiHidden/>
    <w:rsid w:val="00E56298"/>
    <w:rPr>
      <w:kern w:val="0"/>
      <w:sz w:val="22"/>
      <w:szCs w:val="22"/>
      <w:lang w:val="en-US"/>
      <w14:ligatures w14:val="none"/>
    </w:rPr>
  </w:style>
  <w:style w:type="character" w:styleId="CommentReference">
    <w:name w:val="annotation reference"/>
    <w:basedOn w:val="DefaultParagraphFont"/>
    <w:uiPriority w:val="99"/>
    <w:semiHidden/>
    <w:unhideWhenUsed/>
    <w:rsid w:val="004B57B8"/>
    <w:rPr>
      <w:sz w:val="16"/>
      <w:szCs w:val="16"/>
    </w:rPr>
  </w:style>
  <w:style w:type="paragraph" w:styleId="CommentSubject">
    <w:name w:val="annotation subject"/>
    <w:basedOn w:val="CommentText"/>
    <w:next w:val="CommentText"/>
    <w:link w:val="CommentSubjectChar"/>
    <w:uiPriority w:val="99"/>
    <w:semiHidden/>
    <w:unhideWhenUsed/>
    <w:rsid w:val="004B57B8"/>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4B57B8"/>
    <w:rPr>
      <w:rFonts w:ascii="Courier" w:eastAsia="Times New Roman" w:hAnsi="Courier" w:cs="Times New Roman"/>
      <w:b/>
      <w:bCs/>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19465">
      <w:bodyDiv w:val="1"/>
      <w:marLeft w:val="0"/>
      <w:marRight w:val="0"/>
      <w:marTop w:val="0"/>
      <w:marBottom w:val="0"/>
      <w:divBdr>
        <w:top w:val="none" w:sz="0" w:space="0" w:color="auto"/>
        <w:left w:val="none" w:sz="0" w:space="0" w:color="auto"/>
        <w:bottom w:val="none" w:sz="0" w:space="0" w:color="auto"/>
        <w:right w:val="none" w:sz="0" w:space="0" w:color="auto"/>
      </w:divBdr>
      <w:divsChild>
        <w:div w:id="737557322">
          <w:marLeft w:val="0"/>
          <w:marRight w:val="0"/>
          <w:marTop w:val="240"/>
          <w:marBottom w:val="480"/>
          <w:divBdr>
            <w:top w:val="none" w:sz="0" w:space="0" w:color="auto"/>
            <w:left w:val="none" w:sz="0" w:space="0" w:color="auto"/>
            <w:bottom w:val="none" w:sz="0" w:space="0" w:color="auto"/>
            <w:right w:val="none" w:sz="0" w:space="0" w:color="auto"/>
          </w:divBdr>
        </w:div>
        <w:div w:id="612055635">
          <w:marLeft w:val="0"/>
          <w:marRight w:val="0"/>
          <w:marTop w:val="0"/>
          <w:marBottom w:val="720"/>
          <w:divBdr>
            <w:top w:val="none" w:sz="0" w:space="0" w:color="auto"/>
            <w:left w:val="none" w:sz="0" w:space="0" w:color="auto"/>
            <w:bottom w:val="none" w:sz="0" w:space="0" w:color="auto"/>
            <w:right w:val="none" w:sz="0" w:space="0" w:color="auto"/>
          </w:divBdr>
          <w:divsChild>
            <w:div w:id="962885340">
              <w:marLeft w:val="0"/>
              <w:marRight w:val="0"/>
              <w:marTop w:val="0"/>
              <w:marBottom w:val="150"/>
              <w:divBdr>
                <w:top w:val="none" w:sz="0" w:space="0" w:color="auto"/>
                <w:left w:val="none" w:sz="0" w:space="0" w:color="auto"/>
                <w:bottom w:val="none" w:sz="0" w:space="0" w:color="auto"/>
                <w:right w:val="none" w:sz="0" w:space="0" w:color="auto"/>
              </w:divBdr>
              <w:divsChild>
                <w:div w:id="492449570">
                  <w:marLeft w:val="0"/>
                  <w:marRight w:val="0"/>
                  <w:marTop w:val="0"/>
                  <w:marBottom w:val="0"/>
                  <w:divBdr>
                    <w:top w:val="none" w:sz="0" w:space="0" w:color="auto"/>
                    <w:left w:val="none" w:sz="0" w:space="0" w:color="auto"/>
                    <w:bottom w:val="none" w:sz="0" w:space="0" w:color="auto"/>
                    <w:right w:val="none" w:sz="0" w:space="0" w:color="auto"/>
                  </w:divBdr>
                  <w:divsChild>
                    <w:div w:id="4710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85530">
              <w:marLeft w:val="0"/>
              <w:marRight w:val="0"/>
              <w:marTop w:val="0"/>
              <w:marBottom w:val="0"/>
              <w:divBdr>
                <w:top w:val="none" w:sz="0" w:space="0" w:color="auto"/>
                <w:left w:val="none" w:sz="0" w:space="0" w:color="auto"/>
                <w:bottom w:val="none" w:sz="0" w:space="0" w:color="auto"/>
                <w:right w:val="none" w:sz="0" w:space="0" w:color="auto"/>
              </w:divBdr>
              <w:divsChild>
                <w:div w:id="155616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4694">
          <w:marLeft w:val="0"/>
          <w:marRight w:val="0"/>
          <w:marTop w:val="0"/>
          <w:marBottom w:val="720"/>
          <w:divBdr>
            <w:top w:val="none" w:sz="0" w:space="0" w:color="auto"/>
            <w:left w:val="none" w:sz="0" w:space="0" w:color="auto"/>
            <w:bottom w:val="none" w:sz="0" w:space="0" w:color="auto"/>
            <w:right w:val="none" w:sz="0" w:space="0" w:color="auto"/>
          </w:divBdr>
          <w:divsChild>
            <w:div w:id="30228832">
              <w:marLeft w:val="0"/>
              <w:marRight w:val="0"/>
              <w:marTop w:val="0"/>
              <w:marBottom w:val="150"/>
              <w:divBdr>
                <w:top w:val="none" w:sz="0" w:space="0" w:color="auto"/>
                <w:left w:val="none" w:sz="0" w:space="0" w:color="auto"/>
                <w:bottom w:val="none" w:sz="0" w:space="0" w:color="auto"/>
                <w:right w:val="none" w:sz="0" w:space="0" w:color="auto"/>
              </w:divBdr>
              <w:divsChild>
                <w:div w:id="1985313250">
                  <w:marLeft w:val="0"/>
                  <w:marRight w:val="0"/>
                  <w:marTop w:val="0"/>
                  <w:marBottom w:val="0"/>
                  <w:divBdr>
                    <w:top w:val="none" w:sz="0" w:space="0" w:color="auto"/>
                    <w:left w:val="none" w:sz="0" w:space="0" w:color="auto"/>
                    <w:bottom w:val="none" w:sz="0" w:space="0" w:color="auto"/>
                    <w:right w:val="none" w:sz="0" w:space="0" w:color="auto"/>
                  </w:divBdr>
                  <w:divsChild>
                    <w:div w:id="3082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7177">
              <w:marLeft w:val="0"/>
              <w:marRight w:val="0"/>
              <w:marTop w:val="0"/>
              <w:marBottom w:val="0"/>
              <w:divBdr>
                <w:top w:val="none" w:sz="0" w:space="0" w:color="auto"/>
                <w:left w:val="none" w:sz="0" w:space="0" w:color="auto"/>
                <w:bottom w:val="none" w:sz="0" w:space="0" w:color="auto"/>
                <w:right w:val="none" w:sz="0" w:space="0" w:color="auto"/>
              </w:divBdr>
              <w:divsChild>
                <w:div w:id="20244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40792">
          <w:marLeft w:val="0"/>
          <w:marRight w:val="0"/>
          <w:marTop w:val="0"/>
          <w:marBottom w:val="720"/>
          <w:divBdr>
            <w:top w:val="none" w:sz="0" w:space="0" w:color="auto"/>
            <w:left w:val="none" w:sz="0" w:space="0" w:color="auto"/>
            <w:bottom w:val="none" w:sz="0" w:space="0" w:color="auto"/>
            <w:right w:val="none" w:sz="0" w:space="0" w:color="auto"/>
          </w:divBdr>
          <w:divsChild>
            <w:div w:id="1061439086">
              <w:marLeft w:val="0"/>
              <w:marRight w:val="0"/>
              <w:marTop w:val="0"/>
              <w:marBottom w:val="150"/>
              <w:divBdr>
                <w:top w:val="none" w:sz="0" w:space="0" w:color="auto"/>
                <w:left w:val="none" w:sz="0" w:space="0" w:color="auto"/>
                <w:bottom w:val="none" w:sz="0" w:space="0" w:color="auto"/>
                <w:right w:val="none" w:sz="0" w:space="0" w:color="auto"/>
              </w:divBdr>
              <w:divsChild>
                <w:div w:id="500002849">
                  <w:marLeft w:val="0"/>
                  <w:marRight w:val="0"/>
                  <w:marTop w:val="0"/>
                  <w:marBottom w:val="0"/>
                  <w:divBdr>
                    <w:top w:val="none" w:sz="0" w:space="0" w:color="auto"/>
                    <w:left w:val="none" w:sz="0" w:space="0" w:color="auto"/>
                    <w:bottom w:val="none" w:sz="0" w:space="0" w:color="auto"/>
                    <w:right w:val="none" w:sz="0" w:space="0" w:color="auto"/>
                  </w:divBdr>
                  <w:divsChild>
                    <w:div w:id="58458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8351">
              <w:marLeft w:val="0"/>
              <w:marRight w:val="0"/>
              <w:marTop w:val="0"/>
              <w:marBottom w:val="0"/>
              <w:divBdr>
                <w:top w:val="none" w:sz="0" w:space="0" w:color="auto"/>
                <w:left w:val="none" w:sz="0" w:space="0" w:color="auto"/>
                <w:bottom w:val="none" w:sz="0" w:space="0" w:color="auto"/>
                <w:right w:val="none" w:sz="0" w:space="0" w:color="auto"/>
              </w:divBdr>
              <w:divsChild>
                <w:div w:id="4520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16/09/relationships/commentsIds" Target="commentsIds.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microsoft.com/office/2018/08/relationships/commentsExtensible" Target="commentsExtensible.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microsoft.com/office/2011/relationships/people" Target="peop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microsoft.com/office/2011/relationships/commentsExtended" Target="commentsExtended.xm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127</Pages>
  <Words>3093</Words>
  <Characters>17632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Wellman</dc:creator>
  <cp:keywords/>
  <dc:description/>
  <cp:lastModifiedBy>Varsha Hindupur</cp:lastModifiedBy>
  <cp:revision>4</cp:revision>
  <cp:lastPrinted>2024-06-06T19:32:00Z</cp:lastPrinted>
  <dcterms:created xsi:type="dcterms:W3CDTF">2024-07-23T15:28:00Z</dcterms:created>
  <dcterms:modified xsi:type="dcterms:W3CDTF">2024-08-12T12:58:00Z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5ef300820eaaebc5268142fb9e26d4c8c7b3cce43d998b6e812dbb8da6921cee</vt:lpwstr>
  </property>
</Properties>
</file>